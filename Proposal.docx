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Arial" w:eastAsia="等线" w:hAnsi="Arial" w:cs="Arial"/>
          <w:color w:val="5B9BD5" w:themeColor="accent1"/>
          <w:sz w:val="24"/>
          <w:lang w:eastAsia="zh-CN"/>
        </w:rPr>
        <w:id w:val="1896553452"/>
        <w:docPartObj>
          <w:docPartGallery w:val="Cover Pages"/>
          <w:docPartUnique/>
        </w:docPartObj>
      </w:sdtPr>
      <w:sdtEndPr>
        <w:rPr>
          <w:color w:val="auto"/>
          <w:sz w:val="28"/>
          <w:lang w:val="en-CA"/>
        </w:rPr>
      </w:sdtEndPr>
      <w:sdtContent>
        <w:p w14:paraId="1D465E4F" w14:textId="77777777" w:rsidR="00010056" w:rsidRPr="00EF0E7D" w:rsidRDefault="00273C44">
          <w:pPr>
            <w:pStyle w:val="NoSpacing"/>
            <w:spacing w:before="1540" w:after="240"/>
            <w:jc w:val="center"/>
            <w:rPr>
              <w:rFonts w:ascii="Arial" w:hAnsi="Arial" w:cs="Arial"/>
              <w:color w:val="5B9BD5" w:themeColor="accent1"/>
            </w:rPr>
          </w:pPr>
          <w:r>
            <w:rPr>
              <w:rStyle w:val="CommentReference"/>
              <w:rFonts w:ascii="Arial" w:eastAsia="等线" w:hAnsi="Arial" w:cs="Arial"/>
              <w:lang w:eastAsia="zh-CN"/>
            </w:rPr>
            <w:commentReference w:id="0"/>
          </w:r>
          <w:r w:rsidR="00010056" w:rsidRPr="00EF0E7D">
            <w:rPr>
              <w:rFonts w:ascii="Arial" w:hAnsi="Arial" w:cs="Arial"/>
              <w:noProof/>
              <w:color w:val="5B9BD5" w:themeColor="accent1"/>
              <w:lang w:eastAsia="zh-CN"/>
            </w:rPr>
            <w:drawing>
              <wp:inline distT="0" distB="0" distL="0" distR="0" wp14:anchorId="2BE84315" wp14:editId="08623C06">
                <wp:extent cx="1417320" cy="750898"/>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Algerian" w:eastAsiaTheme="majorEastAsia" w:hAnsi="Algerian" w:cs="Microsoft Uighur"/>
              <w:b/>
              <w:caps/>
              <w:color w:val="5B9BD5" w:themeColor="accent1"/>
              <w:sz w:val="72"/>
              <w:szCs w:val="72"/>
            </w:rPr>
            <w:alias w:val="Title"/>
            <w:tag w:val=""/>
            <w:id w:val="1735040861"/>
            <w:placeholder>
              <w:docPart w:val="66BDA9A46A7D4187A2323DCF49D62C68"/>
            </w:placeholder>
            <w:dataBinding w:prefixMappings="xmlns:ns0='http://purl.org/dc/elements/1.1/' xmlns:ns1='http://schemas.openxmlformats.org/package/2006/metadata/core-properties' " w:xpath="/ns1:coreProperties[1]/ns0:title[1]" w:storeItemID="{6C3C8BC8-F283-45AE-878A-BAB7291924A1}"/>
            <w:text/>
          </w:sdtPr>
          <w:sdtContent>
            <w:p w14:paraId="2F9CCE73" w14:textId="6CD53C43" w:rsidR="00010056" w:rsidRPr="00EF0E7D" w:rsidRDefault="00010056">
              <w:pPr>
                <w:pStyle w:val="NoSpacing"/>
                <w:pBdr>
                  <w:top w:val="single" w:sz="6" w:space="6" w:color="5B9BD5" w:themeColor="accent1"/>
                  <w:bottom w:val="single" w:sz="6" w:space="6" w:color="5B9BD5" w:themeColor="accent1"/>
                </w:pBdr>
                <w:spacing w:after="240"/>
                <w:jc w:val="center"/>
                <w:rPr>
                  <w:rFonts w:ascii="Algerian" w:eastAsiaTheme="majorEastAsia" w:hAnsi="Algerian" w:cs="Microsoft Uighur"/>
                  <w:b/>
                  <w:caps/>
                  <w:color w:val="5B9BD5" w:themeColor="accent1"/>
                  <w:sz w:val="80"/>
                  <w:szCs w:val="80"/>
                </w:rPr>
              </w:pPr>
              <w:del w:id="1" w:author="ChiKin Lee" w:date="2017-03-30T18:22:00Z">
                <w:r w:rsidRPr="00EF0E7D" w:rsidDel="00E31214">
                  <w:rPr>
                    <w:rFonts w:ascii="Algerian" w:eastAsiaTheme="majorEastAsia" w:hAnsi="Algerian" w:cs="Microsoft Uighur"/>
                    <w:b/>
                    <w:caps/>
                    <w:color w:val="5B9BD5" w:themeColor="accent1"/>
                    <w:sz w:val="72"/>
                    <w:szCs w:val="72"/>
                  </w:rPr>
                  <w:delText>Capstone Proposal</w:delText>
                </w:r>
              </w:del>
              <w:ins w:id="2" w:author="ChiKin Lee" w:date="2017-03-30T18:22:00Z">
                <w:r w:rsidR="00E31214">
                  <w:rPr>
                    <w:rFonts w:ascii="Algerian" w:eastAsiaTheme="majorEastAsia" w:hAnsi="Algerian" w:cs="Microsoft Uighur"/>
                    <w:b/>
                    <w:caps/>
                    <w:color w:val="5B9BD5" w:themeColor="accent1"/>
                    <w:sz w:val="72"/>
                    <w:szCs w:val="72"/>
                  </w:rPr>
                  <w:t>Capstone Proposal</w:t>
                </w:r>
              </w:ins>
            </w:p>
          </w:sdtContent>
        </w:sdt>
        <w:sdt>
          <w:sdtPr>
            <w:rPr>
              <w:rFonts w:ascii="Arial" w:hAnsi="Arial" w:cs="Arial"/>
              <w:b/>
              <w:color w:val="5B9BD5" w:themeColor="accent1"/>
              <w:sz w:val="32"/>
              <w:szCs w:val="28"/>
            </w:rPr>
            <w:alias w:val="Subtitle"/>
            <w:tag w:val=""/>
            <w:id w:val="328029620"/>
            <w:placeholder>
              <w:docPart w:val="470F2F2F08DA49CC874326BBDE39B74E"/>
            </w:placeholder>
            <w:dataBinding w:prefixMappings="xmlns:ns0='http://purl.org/dc/elements/1.1/' xmlns:ns1='http://schemas.openxmlformats.org/package/2006/metadata/core-properties' " w:xpath="/ns1:coreProperties[1]/ns0:subject[1]" w:storeItemID="{6C3C8BC8-F283-45AE-878A-BAB7291924A1}"/>
            <w:text/>
          </w:sdtPr>
          <w:sdtContent>
            <w:p w14:paraId="2DA8CBC6" w14:textId="7CB63EB2" w:rsidR="00010056" w:rsidRPr="00EF0E7D" w:rsidRDefault="00A94AF3" w:rsidP="00010056">
              <w:pPr>
                <w:pStyle w:val="NoSpacing"/>
                <w:spacing w:after="160"/>
                <w:jc w:val="center"/>
                <w:rPr>
                  <w:rFonts w:ascii="Arial" w:hAnsi="Arial" w:cs="Arial"/>
                  <w:b/>
                  <w:color w:val="5B9BD5" w:themeColor="accent1"/>
                  <w:sz w:val="28"/>
                  <w:szCs w:val="28"/>
                </w:rPr>
              </w:pPr>
              <w:del w:id="3" w:author="ChiKin Lee" w:date="2017-03-30T18:22:00Z">
                <w:r w:rsidRPr="00A94AF3" w:rsidDel="00E31214">
                  <w:rPr>
                    <w:rFonts w:ascii="Arial" w:hAnsi="Arial" w:cs="Arial"/>
                    <w:b/>
                    <w:color w:val="5B9BD5" w:themeColor="accent1"/>
                    <w:sz w:val="32"/>
                    <w:szCs w:val="28"/>
                  </w:rPr>
                  <w:delText>Bug Tracking System</w:delText>
                </w:r>
              </w:del>
              <w:ins w:id="4" w:author="ChiKin Lee" w:date="2017-03-30T18:22:00Z">
                <w:r w:rsidR="00E31214">
                  <w:rPr>
                    <w:rFonts w:ascii="Arial" w:hAnsi="Arial" w:cs="Arial"/>
                    <w:b/>
                    <w:color w:val="5B9BD5" w:themeColor="accent1"/>
                    <w:sz w:val="32"/>
                    <w:szCs w:val="28"/>
                  </w:rPr>
                  <w:t>Bug Tracking System</w:t>
                </w:r>
              </w:ins>
            </w:p>
          </w:sdtContent>
        </w:sdt>
        <w:p w14:paraId="3F9E3509" w14:textId="77777777" w:rsidR="00010056" w:rsidRPr="00EF0E7D" w:rsidRDefault="00010056" w:rsidP="00010056">
          <w:pPr>
            <w:pStyle w:val="NoSpacing"/>
            <w:spacing w:after="160"/>
            <w:jc w:val="center"/>
            <w:rPr>
              <w:rFonts w:ascii="Arial" w:hAnsi="Arial" w:cs="Arial"/>
              <w:color w:val="5B9BD5" w:themeColor="accent1"/>
              <w:sz w:val="28"/>
              <w:szCs w:val="28"/>
            </w:rPr>
          </w:pPr>
          <w:r w:rsidRPr="00EF0E7D">
            <w:rPr>
              <w:rFonts w:ascii="Arial" w:hAnsi="Arial" w:cs="Arial"/>
              <w:color w:val="5B9BD5" w:themeColor="accent1"/>
              <w:sz w:val="28"/>
              <w:szCs w:val="28"/>
            </w:rPr>
            <w:t>Name: Zhijian Li</w:t>
          </w:r>
        </w:p>
        <w:p w14:paraId="33656666" w14:textId="77777777" w:rsidR="00010056" w:rsidRPr="00EF0E7D" w:rsidRDefault="00010056" w:rsidP="00010056">
          <w:pPr>
            <w:pStyle w:val="NoSpacing"/>
            <w:spacing w:after="160"/>
            <w:jc w:val="center"/>
            <w:rPr>
              <w:rFonts w:ascii="Arial" w:hAnsi="Arial" w:cs="Arial"/>
              <w:color w:val="5B9BD5" w:themeColor="accent1"/>
              <w:sz w:val="28"/>
              <w:szCs w:val="28"/>
            </w:rPr>
          </w:pPr>
          <w:r w:rsidRPr="00EF0E7D">
            <w:rPr>
              <w:rFonts w:ascii="Arial" w:hAnsi="Arial" w:cs="Arial"/>
              <w:color w:val="5B9BD5" w:themeColor="accent1"/>
              <w:sz w:val="28"/>
              <w:szCs w:val="28"/>
            </w:rPr>
            <w:t>Student ID: 000335374</w:t>
          </w:r>
        </w:p>
        <w:p w14:paraId="54161F82" w14:textId="0374A3FF" w:rsidR="00010056" w:rsidRPr="00EF0E7D" w:rsidRDefault="00010056" w:rsidP="00010056">
          <w:pPr>
            <w:pStyle w:val="NoSpacing"/>
            <w:spacing w:after="160"/>
            <w:jc w:val="center"/>
            <w:rPr>
              <w:rFonts w:ascii="Arial" w:hAnsi="Arial" w:cs="Arial"/>
              <w:color w:val="5B9BD5" w:themeColor="accent1"/>
              <w:sz w:val="28"/>
              <w:szCs w:val="28"/>
            </w:rPr>
          </w:pPr>
          <w:r w:rsidRPr="00EF0E7D">
            <w:rPr>
              <w:rFonts w:ascii="Arial" w:hAnsi="Arial" w:cs="Arial"/>
              <w:color w:val="5B9BD5" w:themeColor="accent1"/>
              <w:sz w:val="28"/>
              <w:szCs w:val="28"/>
            </w:rPr>
            <w:t xml:space="preserve">Advisor: </w:t>
          </w:r>
          <w:bookmarkStart w:id="5" w:name="_Hlk477812441"/>
          <w:r w:rsidR="001049F9" w:rsidRPr="00EF0E7D">
            <w:rPr>
              <w:rFonts w:ascii="Arial" w:hAnsi="Arial" w:cs="Arial"/>
              <w:color w:val="5B9BD5" w:themeColor="accent1"/>
              <w:sz w:val="28"/>
              <w:szCs w:val="28"/>
              <w:lang w:val="en-CA"/>
            </w:rPr>
            <w:t xml:space="preserve">Mark </w:t>
          </w:r>
          <w:bookmarkStart w:id="6" w:name="_Hlk477202645"/>
          <w:bookmarkStart w:id="7" w:name="OLE_LINK10"/>
          <w:r w:rsidR="001049F9" w:rsidRPr="00EF0E7D">
            <w:rPr>
              <w:rFonts w:ascii="Arial" w:hAnsi="Arial" w:cs="Arial"/>
              <w:color w:val="5B9BD5" w:themeColor="accent1"/>
              <w:sz w:val="28"/>
              <w:szCs w:val="28"/>
              <w:lang w:val="en-CA"/>
            </w:rPr>
            <w:t>Yendt</w:t>
          </w:r>
          <w:bookmarkEnd w:id="5"/>
          <w:bookmarkEnd w:id="6"/>
          <w:bookmarkEnd w:id="7"/>
        </w:p>
        <w:p w14:paraId="6FC3B0DD" w14:textId="6037A239" w:rsidR="00010056" w:rsidRPr="00EF0E7D" w:rsidRDefault="00B34981" w:rsidP="00010056">
          <w:pPr>
            <w:pStyle w:val="NoSpacing"/>
            <w:spacing w:after="160"/>
            <w:jc w:val="center"/>
            <w:rPr>
              <w:rFonts w:ascii="Arial" w:hAnsi="Arial" w:cs="Arial"/>
              <w:color w:val="5B9BD5" w:themeColor="accent1"/>
              <w:sz w:val="28"/>
              <w:szCs w:val="28"/>
            </w:rPr>
          </w:pPr>
          <w:r>
            <w:rPr>
              <w:rFonts w:ascii="Arial" w:hAnsi="Arial" w:cs="Arial"/>
              <w:color w:val="5B9BD5" w:themeColor="accent1"/>
              <w:sz w:val="28"/>
              <w:szCs w:val="28"/>
              <w:lang w:val="en-CA"/>
            </w:rPr>
            <w:t>Date Submitted:2017-Mar</w:t>
          </w:r>
          <w:r w:rsidR="00B065E1">
            <w:rPr>
              <w:rFonts w:ascii="Arial" w:hAnsi="Arial" w:cs="Arial"/>
              <w:color w:val="5B9BD5" w:themeColor="accent1"/>
              <w:sz w:val="28"/>
              <w:szCs w:val="28"/>
              <w:lang w:val="en-CA"/>
            </w:rPr>
            <w:t>-</w:t>
          </w:r>
          <w:r w:rsidR="00E85339">
            <w:rPr>
              <w:rFonts w:ascii="Arial" w:hAnsi="Arial" w:cs="Arial"/>
              <w:color w:val="5B9BD5" w:themeColor="accent1"/>
              <w:sz w:val="28"/>
              <w:szCs w:val="28"/>
              <w:lang w:val="en-CA"/>
            </w:rPr>
            <w:t>3</w:t>
          </w:r>
          <w:r w:rsidR="00B065E1">
            <w:rPr>
              <w:rFonts w:ascii="Arial" w:hAnsi="Arial" w:cs="Arial"/>
              <w:color w:val="5B9BD5" w:themeColor="accent1"/>
              <w:sz w:val="28"/>
              <w:szCs w:val="28"/>
              <w:lang w:val="en-CA"/>
            </w:rPr>
            <w:t>1</w:t>
          </w:r>
        </w:p>
        <w:p w14:paraId="41650B0A" w14:textId="77777777" w:rsidR="00010056" w:rsidRPr="00EF0E7D" w:rsidRDefault="00010056">
          <w:pPr>
            <w:pStyle w:val="NoSpacing"/>
            <w:spacing w:before="480"/>
            <w:jc w:val="center"/>
            <w:rPr>
              <w:rFonts w:ascii="Arial" w:hAnsi="Arial" w:cs="Arial"/>
              <w:color w:val="5B9BD5" w:themeColor="accent1"/>
            </w:rPr>
          </w:pPr>
          <w:r w:rsidRPr="00EF0E7D">
            <w:rPr>
              <w:rFonts w:ascii="Arial" w:hAnsi="Arial" w:cs="Arial"/>
              <w:noProof/>
              <w:color w:val="5B9BD5" w:themeColor="accent1"/>
              <w:lang w:eastAsia="zh-CN"/>
            </w:rPr>
            <w:drawing>
              <wp:inline distT="0" distB="0" distL="0" distR="0" wp14:anchorId="3BA558EB" wp14:editId="515105B0">
                <wp:extent cx="758952" cy="478932"/>
                <wp:effectExtent l="0" t="0" r="317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1"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30C0EDD6" w14:textId="07A4D83F" w:rsidR="005F52F8" w:rsidRPr="00EF0E7D" w:rsidRDefault="00010056" w:rsidP="00CB6850">
          <w:pPr>
            <w:rPr>
              <w:sz w:val="28"/>
              <w:lang w:val="en-CA"/>
            </w:rPr>
          </w:pPr>
          <w:r w:rsidRPr="00EF0E7D">
            <w:rPr>
              <w:sz w:val="28"/>
              <w:lang w:val="en-CA"/>
            </w:rPr>
            <w:br w:type="page"/>
          </w:r>
        </w:p>
      </w:sdtContent>
    </w:sdt>
    <w:p w14:paraId="397E0EEB" w14:textId="0A45BF1A" w:rsidR="00CB6850" w:rsidRPr="007C130D" w:rsidRDefault="00CB6850" w:rsidP="00CB6850">
      <w:pPr>
        <w:rPr>
          <w:sz w:val="36"/>
          <w:szCs w:val="36"/>
          <w:lang w:val="en-CA"/>
        </w:rPr>
      </w:pPr>
      <w:r w:rsidRPr="007C130D">
        <w:rPr>
          <w:bCs/>
          <w:color w:val="5B9BD5" w:themeColor="accent1"/>
          <w:sz w:val="36"/>
          <w:szCs w:val="36"/>
        </w:rPr>
        <w:lastRenderedPageBreak/>
        <w:t>Contents</w:t>
      </w:r>
    </w:p>
    <w:bookmarkStart w:id="8" w:name="_Hlk477118209"/>
    <w:p w14:paraId="0A28509F" w14:textId="7F797685" w:rsidR="003A1A2A" w:rsidRPr="00A93C38" w:rsidRDefault="003A1A2A" w:rsidP="001E1379">
      <w:pPr>
        <w:ind w:left="567"/>
        <w:jc w:val="center"/>
        <w:rPr>
          <w:color w:val="5B9BD5"/>
          <w:szCs w:val="24"/>
        </w:rPr>
      </w:pPr>
      <w:r w:rsidRPr="00A93C38">
        <w:rPr>
          <w:color w:val="5B9BD5"/>
          <w:szCs w:val="24"/>
        </w:rPr>
        <w:fldChar w:fldCharType="begin"/>
      </w:r>
      <w:r w:rsidRPr="00A93C38">
        <w:rPr>
          <w:color w:val="5B9BD5"/>
          <w:szCs w:val="24"/>
        </w:rPr>
        <w:instrText xml:space="preserve"> HYPERLINK  \l "Background" </w:instrText>
      </w:r>
      <w:r w:rsidRPr="00A93C38">
        <w:rPr>
          <w:color w:val="5B9BD5"/>
          <w:szCs w:val="24"/>
        </w:rPr>
        <w:fldChar w:fldCharType="separate"/>
      </w:r>
      <w:r w:rsidRPr="00A93C38">
        <w:rPr>
          <w:rStyle w:val="Hyperlink"/>
          <w:color w:val="5B9BD5"/>
          <w:szCs w:val="24"/>
          <w:u w:val="none"/>
        </w:rPr>
        <w:t>Backgr</w:t>
      </w:r>
      <w:r w:rsidRPr="00A93C38">
        <w:rPr>
          <w:rStyle w:val="Hyperlink"/>
          <w:color w:val="5B9BD5"/>
          <w:szCs w:val="24"/>
          <w:u w:val="none"/>
        </w:rPr>
        <w:t>o</w:t>
      </w:r>
      <w:r w:rsidRPr="00A93C38">
        <w:rPr>
          <w:rStyle w:val="Hyperlink"/>
          <w:color w:val="5B9BD5"/>
          <w:szCs w:val="24"/>
          <w:u w:val="none"/>
        </w:rPr>
        <w:t>und...................</w:t>
      </w:r>
      <w:r w:rsidR="007C130D" w:rsidRPr="00A93C38">
        <w:rPr>
          <w:rStyle w:val="Hyperlink"/>
          <w:color w:val="5B9BD5"/>
          <w:szCs w:val="24"/>
          <w:u w:val="none"/>
        </w:rPr>
        <w:t>...................................................................</w:t>
      </w:r>
      <w:r w:rsidRPr="00A93C38">
        <w:rPr>
          <w:rStyle w:val="Hyperlink"/>
          <w:color w:val="5B9BD5"/>
          <w:szCs w:val="24"/>
          <w:u w:val="none"/>
        </w:rPr>
        <w:t>.......................</w:t>
      </w:r>
      <w:r w:rsidR="0042028F" w:rsidRPr="00A93C38">
        <w:rPr>
          <w:rStyle w:val="Hyperlink"/>
          <w:color w:val="5B9BD5"/>
          <w:szCs w:val="24"/>
          <w:u w:val="none"/>
        </w:rPr>
        <w:t>..</w:t>
      </w:r>
      <w:r w:rsidRPr="00A93C38">
        <w:rPr>
          <w:rStyle w:val="Hyperlink"/>
          <w:color w:val="5B9BD5"/>
          <w:szCs w:val="24"/>
          <w:u w:val="none"/>
        </w:rPr>
        <w:t>..........2</w:t>
      </w:r>
      <w:bookmarkEnd w:id="8"/>
      <w:r w:rsidRPr="00A93C38">
        <w:rPr>
          <w:color w:val="5B9BD5"/>
          <w:szCs w:val="24"/>
        </w:rPr>
        <w:fldChar w:fldCharType="end"/>
      </w:r>
    </w:p>
    <w:bookmarkStart w:id="9" w:name="_Hlk477826236"/>
    <w:bookmarkStart w:id="10" w:name="_Hlk477824695"/>
    <w:p w14:paraId="04575D0F" w14:textId="0F21DE07" w:rsidR="003A1A2A" w:rsidRPr="00A93C38" w:rsidRDefault="007C130D" w:rsidP="001E1379">
      <w:pPr>
        <w:ind w:left="567"/>
        <w:jc w:val="center"/>
        <w:rPr>
          <w:color w:val="5B9BD5" w:themeColor="accent1"/>
          <w:szCs w:val="24"/>
        </w:rPr>
      </w:pPr>
      <w:r w:rsidRPr="00A93C38">
        <w:rPr>
          <w:color w:val="5B9BD5" w:themeColor="accent1"/>
          <w:szCs w:val="24"/>
        </w:rPr>
        <w:fldChar w:fldCharType="begin"/>
      </w:r>
      <w:r w:rsidRPr="00A93C38">
        <w:rPr>
          <w:color w:val="5B9BD5" w:themeColor="accent1"/>
          <w:szCs w:val="24"/>
        </w:rPr>
        <w:instrText xml:space="preserve"> HYPERLINK  \l "ProjectOverview" </w:instrText>
      </w:r>
      <w:r w:rsidRPr="00A93C38">
        <w:rPr>
          <w:color w:val="5B9BD5" w:themeColor="accent1"/>
          <w:szCs w:val="24"/>
        </w:rPr>
        <w:fldChar w:fldCharType="separate"/>
      </w:r>
      <w:r w:rsidRPr="00A93C38">
        <w:rPr>
          <w:rStyle w:val="Hyperlink"/>
          <w:szCs w:val="24"/>
          <w:u w:val="none"/>
        </w:rPr>
        <w:t>Project Ov</w:t>
      </w:r>
      <w:r w:rsidRPr="00A93C38">
        <w:rPr>
          <w:rStyle w:val="Hyperlink"/>
          <w:szCs w:val="24"/>
          <w:u w:val="none"/>
        </w:rPr>
        <w:t>e</w:t>
      </w:r>
      <w:r w:rsidRPr="00A93C38">
        <w:rPr>
          <w:rStyle w:val="Hyperlink"/>
          <w:szCs w:val="24"/>
          <w:u w:val="none"/>
        </w:rPr>
        <w:t>rview</w:t>
      </w:r>
      <w:r w:rsidR="003A1A2A" w:rsidRPr="00A93C38">
        <w:rPr>
          <w:rStyle w:val="Hyperlink"/>
          <w:szCs w:val="24"/>
          <w:u w:val="none"/>
        </w:rPr>
        <w:t>.</w:t>
      </w:r>
      <w:bookmarkStart w:id="11" w:name="_Hlk477824686"/>
      <w:r w:rsidR="003A1A2A" w:rsidRPr="00A93C38">
        <w:rPr>
          <w:rStyle w:val="Hyperlink"/>
          <w:szCs w:val="24"/>
          <w:u w:val="none"/>
        </w:rPr>
        <w:t>...................</w:t>
      </w:r>
      <w:r w:rsidRPr="00A93C38">
        <w:rPr>
          <w:rStyle w:val="Hyperlink"/>
          <w:szCs w:val="24"/>
          <w:u w:val="none"/>
        </w:rPr>
        <w:t>.............................................</w:t>
      </w:r>
      <w:r w:rsidR="003A1A2A" w:rsidRPr="00A93C38">
        <w:rPr>
          <w:rStyle w:val="Hyperlink"/>
          <w:szCs w:val="24"/>
          <w:u w:val="none"/>
        </w:rPr>
        <w:t>......</w:t>
      </w:r>
      <w:bookmarkStart w:id="12" w:name="_Hlk477824668"/>
      <w:r w:rsidR="003A1A2A" w:rsidRPr="00A93C38">
        <w:rPr>
          <w:rStyle w:val="Hyperlink"/>
          <w:szCs w:val="24"/>
          <w:u w:val="none"/>
        </w:rPr>
        <w:t>........</w:t>
      </w:r>
      <w:bookmarkEnd w:id="12"/>
      <w:r w:rsidR="003A1A2A" w:rsidRPr="00A93C38">
        <w:rPr>
          <w:rStyle w:val="Hyperlink"/>
          <w:szCs w:val="24"/>
          <w:u w:val="none"/>
        </w:rPr>
        <w:t>........................</w:t>
      </w:r>
      <w:r w:rsidR="0042028F" w:rsidRPr="00A93C38">
        <w:rPr>
          <w:rStyle w:val="Hyperlink"/>
          <w:szCs w:val="24"/>
          <w:u w:val="none"/>
        </w:rPr>
        <w:t>..</w:t>
      </w:r>
      <w:r w:rsidR="003A1A2A" w:rsidRPr="00A93C38">
        <w:rPr>
          <w:rStyle w:val="Hyperlink"/>
          <w:szCs w:val="24"/>
          <w:u w:val="none"/>
        </w:rPr>
        <w:t>...</w:t>
      </w:r>
      <w:bookmarkEnd w:id="11"/>
      <w:r w:rsidR="003A1A2A" w:rsidRPr="00A93C38">
        <w:rPr>
          <w:rStyle w:val="Hyperlink"/>
          <w:szCs w:val="24"/>
          <w:u w:val="none"/>
        </w:rPr>
        <w:t>.....2</w:t>
      </w:r>
      <w:r w:rsidRPr="00A93C38">
        <w:rPr>
          <w:color w:val="5B9BD5" w:themeColor="accent1"/>
          <w:szCs w:val="24"/>
        </w:rPr>
        <w:fldChar w:fldCharType="end"/>
      </w:r>
    </w:p>
    <w:bookmarkStart w:id="13" w:name="_Hlk477824817"/>
    <w:p w14:paraId="61FBFB9A" w14:textId="2E5BD52B" w:rsidR="007C130D" w:rsidRPr="00A93C38" w:rsidRDefault="007C130D" w:rsidP="001E1379">
      <w:pPr>
        <w:ind w:left="567"/>
        <w:jc w:val="center"/>
        <w:rPr>
          <w:color w:val="5B9BD5" w:themeColor="accent1"/>
          <w:szCs w:val="24"/>
        </w:rPr>
      </w:pPr>
      <w:r w:rsidRPr="00A93C38">
        <w:rPr>
          <w:color w:val="5B9BD5" w:themeColor="accent1"/>
          <w:szCs w:val="24"/>
        </w:rPr>
        <w:fldChar w:fldCharType="begin"/>
      </w:r>
      <w:r w:rsidR="0042028F" w:rsidRPr="00A93C38">
        <w:rPr>
          <w:color w:val="5B9BD5" w:themeColor="accent1"/>
          <w:szCs w:val="24"/>
        </w:rPr>
        <w:instrText>HYPERLINK  \l "Technologies"</w:instrText>
      </w:r>
      <w:r w:rsidRPr="00A93C38">
        <w:rPr>
          <w:color w:val="5B9BD5" w:themeColor="accent1"/>
          <w:szCs w:val="24"/>
        </w:rPr>
        <w:fldChar w:fldCharType="separate"/>
      </w:r>
      <w:r w:rsidR="0042028F" w:rsidRPr="00A93C38">
        <w:rPr>
          <w:rStyle w:val="Hyperlink"/>
          <w:szCs w:val="24"/>
          <w:u w:val="none"/>
        </w:rPr>
        <w:t>Technolo</w:t>
      </w:r>
      <w:r w:rsidR="0042028F" w:rsidRPr="00A93C38">
        <w:rPr>
          <w:rStyle w:val="Hyperlink"/>
          <w:szCs w:val="24"/>
          <w:u w:val="none"/>
        </w:rPr>
        <w:t>g</w:t>
      </w:r>
      <w:r w:rsidR="0042028F" w:rsidRPr="00A93C38">
        <w:rPr>
          <w:rStyle w:val="Hyperlink"/>
          <w:szCs w:val="24"/>
          <w:u w:val="none"/>
        </w:rPr>
        <w:t>ies.......................................................................................................................3</w:t>
      </w:r>
      <w:r w:rsidRPr="00A93C38">
        <w:rPr>
          <w:color w:val="5B9BD5" w:themeColor="accent1"/>
          <w:szCs w:val="24"/>
        </w:rPr>
        <w:fldChar w:fldCharType="end"/>
      </w:r>
    </w:p>
    <w:bookmarkStart w:id="14" w:name="_Hlk477825077"/>
    <w:p w14:paraId="5DC67BA9" w14:textId="67710264" w:rsidR="007C130D" w:rsidRPr="00A93C38" w:rsidRDefault="0042028F" w:rsidP="001E1379">
      <w:pPr>
        <w:ind w:left="567"/>
        <w:jc w:val="center"/>
        <w:rPr>
          <w:color w:val="5B9BD5" w:themeColor="accent1"/>
          <w:szCs w:val="24"/>
        </w:rPr>
      </w:pPr>
      <w:r w:rsidRPr="00A93C38">
        <w:rPr>
          <w:color w:val="5B9BD5" w:themeColor="accent1"/>
          <w:szCs w:val="24"/>
        </w:rPr>
        <w:fldChar w:fldCharType="begin"/>
      </w:r>
      <w:r w:rsidRPr="00A93C38">
        <w:rPr>
          <w:color w:val="5B9BD5" w:themeColor="accent1"/>
          <w:szCs w:val="24"/>
        </w:rPr>
        <w:instrText>HYPERLINK  \l "FunctionalityChart"</w:instrText>
      </w:r>
      <w:r w:rsidRPr="00A93C38">
        <w:rPr>
          <w:color w:val="5B9BD5" w:themeColor="accent1"/>
          <w:szCs w:val="24"/>
        </w:rPr>
        <w:fldChar w:fldCharType="separate"/>
      </w:r>
      <w:r w:rsidRPr="00A93C38">
        <w:rPr>
          <w:rStyle w:val="Hyperlink"/>
          <w:szCs w:val="24"/>
          <w:u w:val="none"/>
        </w:rPr>
        <w:t>Functiona</w:t>
      </w:r>
      <w:r w:rsidRPr="00A93C38">
        <w:rPr>
          <w:rStyle w:val="Hyperlink"/>
          <w:szCs w:val="24"/>
          <w:u w:val="none"/>
        </w:rPr>
        <w:t>l</w:t>
      </w:r>
      <w:r w:rsidRPr="00A93C38">
        <w:rPr>
          <w:rStyle w:val="Hyperlink"/>
          <w:szCs w:val="24"/>
          <w:u w:val="none"/>
        </w:rPr>
        <w:t>ity Char...............................................................................................................3</w:t>
      </w:r>
      <w:r w:rsidRPr="00A93C38">
        <w:rPr>
          <w:color w:val="5B9BD5" w:themeColor="accent1"/>
          <w:szCs w:val="24"/>
        </w:rPr>
        <w:fldChar w:fldCharType="end"/>
      </w:r>
    </w:p>
    <w:bookmarkStart w:id="15" w:name="_Hlk477825122"/>
    <w:p w14:paraId="7B41C286" w14:textId="5E586193" w:rsidR="0042028F" w:rsidRPr="00A93C38" w:rsidRDefault="001E1379" w:rsidP="001E1379">
      <w:pPr>
        <w:ind w:left="567"/>
        <w:jc w:val="center"/>
        <w:rPr>
          <w:color w:val="5B9BD5" w:themeColor="accent1"/>
          <w:szCs w:val="24"/>
        </w:rPr>
      </w:pPr>
      <w:r w:rsidRPr="00A93C38">
        <w:rPr>
          <w:color w:val="5B9BD5" w:themeColor="accent1"/>
          <w:szCs w:val="24"/>
        </w:rPr>
        <w:fldChar w:fldCharType="begin"/>
      </w:r>
      <w:r w:rsidRPr="00A93C38">
        <w:rPr>
          <w:color w:val="5B9BD5" w:themeColor="accent1"/>
          <w:szCs w:val="24"/>
        </w:rPr>
        <w:instrText xml:space="preserve"> HYPERLINK  \l "ProjectFunctionalityDescribe" </w:instrText>
      </w:r>
      <w:r w:rsidRPr="00A93C38">
        <w:rPr>
          <w:color w:val="5B9BD5" w:themeColor="accent1"/>
          <w:szCs w:val="24"/>
        </w:rPr>
        <w:fldChar w:fldCharType="separate"/>
      </w:r>
      <w:r w:rsidR="0042028F" w:rsidRPr="00A93C38">
        <w:rPr>
          <w:rStyle w:val="Hyperlink"/>
          <w:szCs w:val="24"/>
          <w:u w:val="none"/>
        </w:rPr>
        <w:t>Project Fu</w:t>
      </w:r>
      <w:r w:rsidR="0042028F" w:rsidRPr="00A93C38">
        <w:rPr>
          <w:rStyle w:val="Hyperlink"/>
          <w:szCs w:val="24"/>
          <w:u w:val="none"/>
        </w:rPr>
        <w:t>n</w:t>
      </w:r>
      <w:r w:rsidR="0042028F" w:rsidRPr="00A93C38">
        <w:rPr>
          <w:rStyle w:val="Hyperlink"/>
          <w:szCs w:val="24"/>
          <w:u w:val="none"/>
        </w:rPr>
        <w:t>ctionality Describe.....................................</w:t>
      </w:r>
      <w:r w:rsidRPr="00A93C38">
        <w:rPr>
          <w:rStyle w:val="Hyperlink"/>
          <w:szCs w:val="24"/>
          <w:u w:val="none"/>
        </w:rPr>
        <w:t>................................</w:t>
      </w:r>
      <w:r w:rsidR="0042028F" w:rsidRPr="00A93C38">
        <w:rPr>
          <w:rStyle w:val="Hyperlink"/>
          <w:szCs w:val="24"/>
          <w:u w:val="none"/>
        </w:rPr>
        <w:t>........................4</w:t>
      </w:r>
      <w:bookmarkEnd w:id="15"/>
      <w:r w:rsidRPr="00A93C38">
        <w:rPr>
          <w:color w:val="5B9BD5" w:themeColor="accent1"/>
          <w:szCs w:val="24"/>
        </w:rPr>
        <w:fldChar w:fldCharType="end"/>
      </w:r>
    </w:p>
    <w:bookmarkStart w:id="16" w:name="_Hlk477825187"/>
    <w:bookmarkEnd w:id="9"/>
    <w:p w14:paraId="27E783C2" w14:textId="53CE5B3A" w:rsidR="0042028F" w:rsidRPr="00A93C38" w:rsidRDefault="001E1379" w:rsidP="001E1379">
      <w:pPr>
        <w:ind w:left="1287" w:firstLine="153"/>
        <w:jc w:val="center"/>
        <w:rPr>
          <w:color w:val="5B9BD5" w:themeColor="accent1"/>
          <w:szCs w:val="24"/>
        </w:rPr>
      </w:pPr>
      <w:r w:rsidRPr="00A93C38">
        <w:rPr>
          <w:color w:val="5B9BD5" w:themeColor="accent1"/>
          <w:szCs w:val="24"/>
        </w:rPr>
        <w:fldChar w:fldCharType="begin"/>
      </w:r>
      <w:r w:rsidRPr="00A93C38">
        <w:rPr>
          <w:color w:val="5B9BD5" w:themeColor="accent1"/>
          <w:szCs w:val="24"/>
        </w:rPr>
        <w:instrText xml:space="preserve"> HYPERLINK  \l "Figure1" </w:instrText>
      </w:r>
      <w:r w:rsidRPr="00A93C38">
        <w:rPr>
          <w:color w:val="5B9BD5" w:themeColor="accent1"/>
          <w:szCs w:val="24"/>
        </w:rPr>
        <w:fldChar w:fldCharType="separate"/>
      </w:r>
      <w:r w:rsidR="0042028F" w:rsidRPr="00A93C38">
        <w:rPr>
          <w:rStyle w:val="Hyperlink"/>
          <w:szCs w:val="24"/>
          <w:u w:val="none"/>
        </w:rPr>
        <w:t>Login Pa</w:t>
      </w:r>
      <w:r w:rsidR="0042028F" w:rsidRPr="00A93C38">
        <w:rPr>
          <w:rStyle w:val="Hyperlink"/>
          <w:szCs w:val="24"/>
          <w:u w:val="none"/>
        </w:rPr>
        <w:t>g</w:t>
      </w:r>
      <w:r w:rsidR="0042028F" w:rsidRPr="00A93C38">
        <w:rPr>
          <w:rStyle w:val="Hyperlink"/>
          <w:szCs w:val="24"/>
          <w:u w:val="none"/>
        </w:rPr>
        <w:t>e...................................</w:t>
      </w:r>
      <w:r w:rsidRPr="00A93C38">
        <w:rPr>
          <w:rStyle w:val="Hyperlink"/>
          <w:szCs w:val="24"/>
          <w:u w:val="none"/>
        </w:rPr>
        <w:t>.</w:t>
      </w:r>
      <w:r w:rsidR="0042028F" w:rsidRPr="00A93C38">
        <w:rPr>
          <w:rStyle w:val="Hyperlink"/>
          <w:szCs w:val="24"/>
          <w:u w:val="none"/>
        </w:rPr>
        <w:t>.........................................................................4</w:t>
      </w:r>
      <w:r w:rsidRPr="00A93C38">
        <w:rPr>
          <w:color w:val="5B9BD5" w:themeColor="accent1"/>
          <w:szCs w:val="24"/>
        </w:rPr>
        <w:fldChar w:fldCharType="end"/>
      </w:r>
    </w:p>
    <w:bookmarkStart w:id="17" w:name="_Hlk477825225"/>
    <w:p w14:paraId="6D06D6AD" w14:textId="245D98E5" w:rsidR="0042028F" w:rsidRPr="00A93C38" w:rsidRDefault="001E1379" w:rsidP="001E1379">
      <w:pPr>
        <w:ind w:left="1287" w:firstLine="153"/>
        <w:jc w:val="center"/>
        <w:rPr>
          <w:color w:val="5B9BD5" w:themeColor="accent1"/>
          <w:szCs w:val="24"/>
        </w:rPr>
      </w:pPr>
      <w:r w:rsidRPr="00A93C38">
        <w:rPr>
          <w:color w:val="5B9BD5" w:themeColor="accent1"/>
          <w:szCs w:val="24"/>
        </w:rPr>
        <w:fldChar w:fldCharType="begin"/>
      </w:r>
      <w:r w:rsidRPr="00A93C38">
        <w:rPr>
          <w:color w:val="5B9BD5" w:themeColor="accent1"/>
          <w:szCs w:val="24"/>
        </w:rPr>
        <w:instrText xml:space="preserve"> HYPERLINK  \l "Figure2" </w:instrText>
      </w:r>
      <w:r w:rsidRPr="00A93C38">
        <w:rPr>
          <w:color w:val="5B9BD5" w:themeColor="accent1"/>
          <w:szCs w:val="24"/>
        </w:rPr>
        <w:fldChar w:fldCharType="separate"/>
      </w:r>
      <w:r w:rsidR="0042028F" w:rsidRPr="00A93C38">
        <w:rPr>
          <w:rStyle w:val="Hyperlink"/>
          <w:szCs w:val="24"/>
          <w:u w:val="none"/>
        </w:rPr>
        <w:t>First Ti</w:t>
      </w:r>
      <w:r w:rsidR="0042028F" w:rsidRPr="00A93C38">
        <w:rPr>
          <w:rStyle w:val="Hyperlink"/>
          <w:szCs w:val="24"/>
          <w:u w:val="none"/>
        </w:rPr>
        <w:t>m</w:t>
      </w:r>
      <w:r w:rsidR="0042028F" w:rsidRPr="00A93C38">
        <w:rPr>
          <w:rStyle w:val="Hyperlink"/>
          <w:szCs w:val="24"/>
          <w:u w:val="none"/>
        </w:rPr>
        <w:t>e Login...................................................................................</w:t>
      </w:r>
      <w:r w:rsidRPr="00A93C38">
        <w:rPr>
          <w:rStyle w:val="Hyperlink"/>
          <w:szCs w:val="24"/>
          <w:u w:val="none"/>
        </w:rPr>
        <w:t>.</w:t>
      </w:r>
      <w:r w:rsidR="0042028F" w:rsidRPr="00A93C38">
        <w:rPr>
          <w:rStyle w:val="Hyperlink"/>
          <w:szCs w:val="24"/>
          <w:u w:val="none"/>
        </w:rPr>
        <w:t>.................4</w:t>
      </w:r>
      <w:r w:rsidRPr="00A93C38">
        <w:rPr>
          <w:color w:val="5B9BD5" w:themeColor="accent1"/>
          <w:szCs w:val="24"/>
        </w:rPr>
        <w:fldChar w:fldCharType="end"/>
      </w:r>
    </w:p>
    <w:bookmarkStart w:id="18" w:name="_Hlk477825267"/>
    <w:p w14:paraId="73B700E3" w14:textId="7D186E26" w:rsidR="0042028F" w:rsidRPr="00A93C38" w:rsidRDefault="001E1379" w:rsidP="001E1379">
      <w:pPr>
        <w:ind w:left="1287" w:firstLine="153"/>
        <w:jc w:val="center"/>
        <w:rPr>
          <w:color w:val="5B9BD5" w:themeColor="accent1"/>
          <w:szCs w:val="24"/>
        </w:rPr>
      </w:pPr>
      <w:r w:rsidRPr="00A93C38">
        <w:rPr>
          <w:color w:val="5B9BD5" w:themeColor="accent1"/>
          <w:szCs w:val="24"/>
        </w:rPr>
        <w:fldChar w:fldCharType="begin"/>
      </w:r>
      <w:ins w:id="19" w:author="ChiKin Lee" w:date="2017-03-31T00:44:00Z">
        <w:r w:rsidR="00F10BAD">
          <w:rPr>
            <w:color w:val="5B9BD5" w:themeColor="accent1"/>
            <w:szCs w:val="24"/>
          </w:rPr>
          <w:instrText>HYPERLINK  \l "AdminProjectsSession"</w:instrText>
        </w:r>
      </w:ins>
      <w:del w:id="20" w:author="ChiKin Lee" w:date="2017-03-31T00:44:00Z">
        <w:r w:rsidRPr="00A93C38" w:rsidDel="00F10BAD">
          <w:rPr>
            <w:color w:val="5B9BD5" w:themeColor="accent1"/>
            <w:szCs w:val="24"/>
          </w:rPr>
          <w:delInstrText xml:space="preserve"> HYPERLINK  \l "AdminProjectsSession" </w:delInstrText>
        </w:r>
      </w:del>
      <w:ins w:id="21" w:author="ChiKin Lee" w:date="2017-03-31T00:44:00Z">
        <w:r w:rsidR="00F10BAD" w:rsidRPr="00A93C38">
          <w:rPr>
            <w:color w:val="5B9BD5" w:themeColor="accent1"/>
            <w:szCs w:val="24"/>
          </w:rPr>
        </w:r>
      </w:ins>
      <w:r w:rsidRPr="00A93C38">
        <w:rPr>
          <w:color w:val="5B9BD5" w:themeColor="accent1"/>
          <w:szCs w:val="24"/>
        </w:rPr>
        <w:fldChar w:fldCharType="separate"/>
      </w:r>
      <w:del w:id="22" w:author="ChiKin Lee" w:date="2017-03-31T00:44:00Z">
        <w:r w:rsidR="0042028F" w:rsidRPr="00A93C38" w:rsidDel="00F10BAD">
          <w:rPr>
            <w:rStyle w:val="Hyperlink"/>
            <w:szCs w:val="24"/>
            <w:u w:val="none"/>
          </w:rPr>
          <w:delText>Admin – Pro</w:delText>
        </w:r>
        <w:r w:rsidR="0042028F" w:rsidRPr="00A93C38" w:rsidDel="00F10BAD">
          <w:rPr>
            <w:rStyle w:val="Hyperlink"/>
            <w:szCs w:val="24"/>
            <w:u w:val="none"/>
          </w:rPr>
          <w:delText>j</w:delText>
        </w:r>
        <w:r w:rsidR="0042028F" w:rsidRPr="00A93C38" w:rsidDel="00F10BAD">
          <w:rPr>
            <w:rStyle w:val="Hyperlink"/>
            <w:szCs w:val="24"/>
            <w:u w:val="none"/>
          </w:rPr>
          <w:delText xml:space="preserve">ects </w:delText>
        </w:r>
        <w:r w:rsidR="0042028F" w:rsidRPr="00A93C38" w:rsidDel="00F10BAD">
          <w:rPr>
            <w:rStyle w:val="Hyperlink"/>
            <w:szCs w:val="24"/>
            <w:u w:val="none"/>
          </w:rPr>
          <w:delText>S</w:delText>
        </w:r>
        <w:r w:rsidR="0042028F" w:rsidRPr="00A93C38" w:rsidDel="00F10BAD">
          <w:rPr>
            <w:rStyle w:val="Hyperlink"/>
            <w:szCs w:val="24"/>
            <w:u w:val="none"/>
          </w:rPr>
          <w:delText>ession.....................................................................</w:delText>
        </w:r>
        <w:r w:rsidRPr="00A93C38" w:rsidDel="00F10BAD">
          <w:rPr>
            <w:rStyle w:val="Hyperlink"/>
            <w:szCs w:val="24"/>
            <w:u w:val="none"/>
          </w:rPr>
          <w:delText>.................5</w:delText>
        </w:r>
      </w:del>
      <w:ins w:id="23" w:author="ChiKin Lee" w:date="2017-03-31T00:44:00Z">
        <w:r w:rsidR="00F10BAD">
          <w:rPr>
            <w:rStyle w:val="Hyperlink"/>
            <w:szCs w:val="24"/>
            <w:u w:val="none"/>
          </w:rPr>
          <w:t>Admin – Projects Session..........</w:t>
        </w:r>
        <w:r w:rsidR="00F10BAD">
          <w:rPr>
            <w:rStyle w:val="Hyperlink"/>
            <w:szCs w:val="24"/>
            <w:u w:val="none"/>
          </w:rPr>
          <w:t>.</w:t>
        </w:r>
        <w:r w:rsidR="00F10BAD">
          <w:rPr>
            <w:rStyle w:val="Hyperlink"/>
            <w:szCs w:val="24"/>
            <w:u w:val="none"/>
          </w:rPr>
          <w:t>...........................................................................6</w:t>
        </w:r>
      </w:ins>
      <w:r w:rsidRPr="00A93C38">
        <w:rPr>
          <w:color w:val="5B9BD5" w:themeColor="accent1"/>
          <w:szCs w:val="24"/>
        </w:rPr>
        <w:fldChar w:fldCharType="end"/>
      </w:r>
    </w:p>
    <w:p w14:paraId="77396274" w14:textId="38016CCA" w:rsidR="0042028F" w:rsidRPr="00A93C38" w:rsidRDefault="005974F6" w:rsidP="001E1379">
      <w:pPr>
        <w:ind w:left="1287" w:firstLine="153"/>
        <w:jc w:val="center"/>
        <w:rPr>
          <w:color w:val="5B9BD5" w:themeColor="accent1"/>
          <w:szCs w:val="24"/>
        </w:rPr>
      </w:pPr>
      <w:r>
        <w:fldChar w:fldCharType="begin"/>
      </w:r>
      <w:ins w:id="24" w:author="ChiKin Lee" w:date="2017-03-31T00:44:00Z">
        <w:r w:rsidR="00F10BAD">
          <w:instrText>HYPERLINK  \l "AdminSubmissionsSession"</w:instrText>
        </w:r>
      </w:ins>
      <w:del w:id="25" w:author="ChiKin Lee" w:date="2017-03-31T00:44:00Z">
        <w:r w:rsidDel="00F10BAD">
          <w:delInstrText xml:space="preserve"> HYPERLINK \l "AdminSubmissionsSession" </w:delInstrText>
        </w:r>
      </w:del>
      <w:ins w:id="26" w:author="ChiKin Lee" w:date="2017-03-31T00:44:00Z"/>
      <w:r>
        <w:fldChar w:fldCharType="separate"/>
      </w:r>
      <w:del w:id="27" w:author="ChiKin Lee" w:date="2017-03-31T00:44:00Z">
        <w:r w:rsidR="0042028F" w:rsidRPr="00A93C38" w:rsidDel="00F10BAD">
          <w:rPr>
            <w:rStyle w:val="Hyperlink"/>
            <w:szCs w:val="24"/>
            <w:u w:val="none"/>
          </w:rPr>
          <w:delText>Admin – Submissions</w:delText>
        </w:r>
        <w:r w:rsidR="0042028F" w:rsidRPr="00A93C38" w:rsidDel="00F10BAD">
          <w:rPr>
            <w:rStyle w:val="Hyperlink"/>
            <w:szCs w:val="24"/>
            <w:u w:val="none"/>
          </w:rPr>
          <w:delText xml:space="preserve"> </w:delText>
        </w:r>
        <w:r w:rsidR="0042028F" w:rsidRPr="00A93C38" w:rsidDel="00F10BAD">
          <w:rPr>
            <w:rStyle w:val="Hyperlink"/>
            <w:szCs w:val="24"/>
            <w:u w:val="none"/>
          </w:rPr>
          <w:delText>Sess</w:delText>
        </w:r>
        <w:r w:rsidR="0042028F" w:rsidRPr="00A93C38" w:rsidDel="00F10BAD">
          <w:rPr>
            <w:rStyle w:val="Hyperlink"/>
            <w:szCs w:val="24"/>
            <w:u w:val="none"/>
          </w:rPr>
          <w:delText>i</w:delText>
        </w:r>
        <w:r w:rsidR="0042028F" w:rsidRPr="00A93C38" w:rsidDel="00F10BAD">
          <w:rPr>
            <w:rStyle w:val="Hyperlink"/>
            <w:szCs w:val="24"/>
            <w:u w:val="none"/>
          </w:rPr>
          <w:delText>on.............................................................</w:delText>
        </w:r>
        <w:r w:rsidR="001E1379" w:rsidRPr="00A93C38" w:rsidDel="00F10BAD">
          <w:rPr>
            <w:rStyle w:val="Hyperlink"/>
            <w:szCs w:val="24"/>
            <w:u w:val="none"/>
          </w:rPr>
          <w:delText>.</w:delText>
        </w:r>
        <w:r w:rsidR="0042028F" w:rsidRPr="00A93C38" w:rsidDel="00F10BAD">
          <w:rPr>
            <w:rStyle w:val="Hyperlink"/>
            <w:szCs w:val="24"/>
            <w:u w:val="none"/>
          </w:rPr>
          <w:delText>.............</w:delText>
        </w:r>
        <w:r w:rsidR="001E1379" w:rsidRPr="00A93C38" w:rsidDel="00F10BAD">
          <w:rPr>
            <w:rStyle w:val="Hyperlink"/>
            <w:szCs w:val="24"/>
            <w:u w:val="none"/>
          </w:rPr>
          <w:delText>....9</w:delText>
        </w:r>
      </w:del>
      <w:ins w:id="28" w:author="ChiKin Lee" w:date="2017-03-31T00:44:00Z">
        <w:r w:rsidR="00F10BAD">
          <w:rPr>
            <w:rStyle w:val="Hyperlink"/>
            <w:szCs w:val="24"/>
            <w:u w:val="none"/>
          </w:rPr>
          <w:t>Admin – Submissions Session...............................................</w:t>
        </w:r>
        <w:r w:rsidR="00F10BAD">
          <w:rPr>
            <w:rStyle w:val="Hyperlink"/>
            <w:szCs w:val="24"/>
            <w:u w:val="none"/>
          </w:rPr>
          <w:t>.</w:t>
        </w:r>
        <w:r w:rsidR="00F10BAD">
          <w:rPr>
            <w:rStyle w:val="Hyperlink"/>
            <w:szCs w:val="24"/>
            <w:u w:val="none"/>
          </w:rPr>
          <w:t>.............................10</w:t>
        </w:r>
      </w:ins>
      <w:r>
        <w:rPr>
          <w:rStyle w:val="Hyperlink"/>
          <w:szCs w:val="24"/>
          <w:u w:val="none"/>
        </w:rPr>
        <w:fldChar w:fldCharType="end"/>
      </w:r>
    </w:p>
    <w:p w14:paraId="06DF2444" w14:textId="3ED64075" w:rsidR="0042028F" w:rsidRPr="00A93C38" w:rsidRDefault="005974F6" w:rsidP="001E1379">
      <w:pPr>
        <w:ind w:left="1287" w:firstLine="153"/>
        <w:jc w:val="center"/>
        <w:rPr>
          <w:color w:val="5B9BD5" w:themeColor="accent1"/>
          <w:szCs w:val="24"/>
        </w:rPr>
      </w:pPr>
      <w:r>
        <w:fldChar w:fldCharType="begin"/>
      </w:r>
      <w:ins w:id="29" w:author="ChiKin Lee" w:date="2017-03-31T00:45:00Z">
        <w:r w:rsidR="00F10BAD">
          <w:instrText>HYPERLINK  \l "AdminClassesSession"</w:instrText>
        </w:r>
      </w:ins>
      <w:del w:id="30" w:author="ChiKin Lee" w:date="2017-03-31T00:45:00Z">
        <w:r w:rsidDel="00F10BAD">
          <w:delInstrText xml:space="preserve"> HYPERLINK \l "AdminClassesSession" </w:delInstrText>
        </w:r>
      </w:del>
      <w:ins w:id="31" w:author="ChiKin Lee" w:date="2017-03-31T00:45:00Z"/>
      <w:r>
        <w:fldChar w:fldCharType="separate"/>
      </w:r>
      <w:del w:id="32" w:author="ChiKin Lee" w:date="2017-03-31T00:45:00Z">
        <w:r w:rsidR="0042028F" w:rsidRPr="00A93C38" w:rsidDel="00F10BAD">
          <w:rPr>
            <w:rStyle w:val="Hyperlink"/>
            <w:szCs w:val="24"/>
            <w:u w:val="none"/>
          </w:rPr>
          <w:delText>Admin – Class</w:delText>
        </w:r>
        <w:r w:rsidR="0042028F" w:rsidRPr="00A93C38" w:rsidDel="00F10BAD">
          <w:rPr>
            <w:rStyle w:val="Hyperlink"/>
            <w:szCs w:val="24"/>
            <w:u w:val="none"/>
          </w:rPr>
          <w:delText>e</w:delText>
        </w:r>
        <w:r w:rsidR="0042028F" w:rsidRPr="00A93C38" w:rsidDel="00F10BAD">
          <w:rPr>
            <w:rStyle w:val="Hyperlink"/>
            <w:szCs w:val="24"/>
            <w:u w:val="none"/>
          </w:rPr>
          <w:delText>s</w:delText>
        </w:r>
        <w:r w:rsidR="0042028F" w:rsidRPr="00A93C38" w:rsidDel="00F10BAD">
          <w:rPr>
            <w:rStyle w:val="Hyperlink"/>
            <w:szCs w:val="24"/>
            <w:u w:val="none"/>
          </w:rPr>
          <w:delText xml:space="preserve"> </w:delText>
        </w:r>
        <w:r w:rsidR="0042028F" w:rsidRPr="00A93C38" w:rsidDel="00F10BAD">
          <w:rPr>
            <w:rStyle w:val="Hyperlink"/>
            <w:szCs w:val="24"/>
            <w:u w:val="none"/>
          </w:rPr>
          <w:delText>S</w:delText>
        </w:r>
        <w:r w:rsidR="0042028F" w:rsidRPr="00A93C38" w:rsidDel="00F10BAD">
          <w:rPr>
            <w:rStyle w:val="Hyperlink"/>
            <w:szCs w:val="24"/>
            <w:u w:val="none"/>
          </w:rPr>
          <w:delText>e</w:delText>
        </w:r>
        <w:r w:rsidR="0042028F" w:rsidRPr="00A93C38" w:rsidDel="00F10BAD">
          <w:rPr>
            <w:rStyle w:val="Hyperlink"/>
            <w:szCs w:val="24"/>
            <w:u w:val="none"/>
          </w:rPr>
          <w:delText>s</w:delText>
        </w:r>
        <w:r w:rsidR="0042028F" w:rsidRPr="00A93C38" w:rsidDel="00F10BAD">
          <w:rPr>
            <w:rStyle w:val="Hyperlink"/>
            <w:szCs w:val="24"/>
            <w:u w:val="none"/>
          </w:rPr>
          <w:delText>sion.................................................................</w:delText>
        </w:r>
        <w:r w:rsidR="0042028F" w:rsidRPr="00A93C38" w:rsidDel="00F10BAD">
          <w:rPr>
            <w:rStyle w:val="Hyperlink"/>
            <w:szCs w:val="24"/>
            <w:u w:val="none"/>
          </w:rPr>
          <w:delText>.</w:delText>
        </w:r>
        <w:r w:rsidR="0042028F" w:rsidRPr="00A93C38" w:rsidDel="00F10BAD">
          <w:rPr>
            <w:rStyle w:val="Hyperlink"/>
            <w:szCs w:val="24"/>
            <w:u w:val="none"/>
          </w:rPr>
          <w:delText>..</w:delText>
        </w:r>
        <w:r w:rsidR="001E1379" w:rsidRPr="00A93C38" w:rsidDel="00F10BAD">
          <w:rPr>
            <w:rStyle w:val="Hyperlink"/>
            <w:szCs w:val="24"/>
            <w:u w:val="none"/>
          </w:rPr>
          <w:delText>...............</w:delText>
        </w:r>
      </w:del>
      <w:del w:id="33" w:author="ChiKin Lee" w:date="2017-03-31T00:44:00Z">
        <w:r w:rsidR="001E1379" w:rsidRPr="00A93C38" w:rsidDel="00F10BAD">
          <w:rPr>
            <w:rStyle w:val="Hyperlink"/>
            <w:szCs w:val="24"/>
            <w:u w:val="none"/>
          </w:rPr>
          <w:delText>.11</w:delText>
        </w:r>
      </w:del>
      <w:ins w:id="34" w:author="ChiKin Lee" w:date="2017-03-31T00:45:00Z">
        <w:r w:rsidR="00F10BAD">
          <w:rPr>
            <w:rStyle w:val="Hyperlink"/>
            <w:szCs w:val="24"/>
            <w:u w:val="none"/>
          </w:rPr>
          <w:t>Admin – Classes Session....................................................................................</w:t>
        </w:r>
        <w:r w:rsidR="00F10BAD">
          <w:rPr>
            <w:rStyle w:val="Hyperlink"/>
            <w:szCs w:val="24"/>
            <w:u w:val="none"/>
          </w:rPr>
          <w:t>1</w:t>
        </w:r>
        <w:r w:rsidR="00F10BAD">
          <w:rPr>
            <w:rStyle w:val="Hyperlink"/>
            <w:szCs w:val="24"/>
            <w:u w:val="none"/>
          </w:rPr>
          <w:t>2</w:t>
        </w:r>
      </w:ins>
      <w:r>
        <w:rPr>
          <w:rStyle w:val="Hyperlink"/>
          <w:szCs w:val="24"/>
          <w:u w:val="none"/>
        </w:rPr>
        <w:fldChar w:fldCharType="end"/>
      </w:r>
    </w:p>
    <w:p w14:paraId="784AFF1C" w14:textId="0D60F778" w:rsidR="0042028F" w:rsidRPr="00A93C38" w:rsidRDefault="005974F6" w:rsidP="001E1379">
      <w:pPr>
        <w:ind w:left="1287" w:firstLine="153"/>
        <w:jc w:val="center"/>
        <w:rPr>
          <w:color w:val="5B9BD5" w:themeColor="accent1"/>
          <w:szCs w:val="24"/>
        </w:rPr>
      </w:pPr>
      <w:hyperlink w:anchor="AdminUsersSession" w:history="1">
        <w:r w:rsidR="0042028F" w:rsidRPr="00A93C38">
          <w:rPr>
            <w:rStyle w:val="Hyperlink"/>
            <w:szCs w:val="24"/>
            <w:u w:val="none"/>
          </w:rPr>
          <w:t>Admin – Us</w:t>
        </w:r>
        <w:r w:rsidR="0042028F" w:rsidRPr="00A93C38">
          <w:rPr>
            <w:rStyle w:val="Hyperlink"/>
            <w:szCs w:val="24"/>
            <w:u w:val="none"/>
          </w:rPr>
          <w:t>e</w:t>
        </w:r>
        <w:r w:rsidR="0042028F" w:rsidRPr="00A93C38">
          <w:rPr>
            <w:rStyle w:val="Hyperlink"/>
            <w:szCs w:val="24"/>
            <w:u w:val="none"/>
          </w:rPr>
          <w:t>rs Session..........................................................................</w:t>
        </w:r>
        <w:r w:rsidR="001E1379" w:rsidRPr="00A93C38">
          <w:rPr>
            <w:rStyle w:val="Hyperlink"/>
            <w:szCs w:val="24"/>
            <w:u w:val="none"/>
          </w:rPr>
          <w:t>.</w:t>
        </w:r>
        <w:r w:rsidR="0042028F" w:rsidRPr="00A93C38">
          <w:rPr>
            <w:rStyle w:val="Hyperlink"/>
            <w:szCs w:val="24"/>
            <w:u w:val="none"/>
          </w:rPr>
          <w:t>........</w:t>
        </w:r>
        <w:r w:rsidR="001E1379" w:rsidRPr="00A93C38">
          <w:rPr>
            <w:rStyle w:val="Hyperlink"/>
            <w:szCs w:val="24"/>
            <w:u w:val="none"/>
          </w:rPr>
          <w:t>.....18</w:t>
        </w:r>
      </w:hyperlink>
    </w:p>
    <w:p w14:paraId="72C48906" w14:textId="4409E44C" w:rsidR="0042028F" w:rsidRPr="00A93C38" w:rsidRDefault="005974F6" w:rsidP="001E1379">
      <w:pPr>
        <w:ind w:left="1287" w:firstLine="153"/>
        <w:jc w:val="center"/>
        <w:rPr>
          <w:color w:val="5B9BD5" w:themeColor="accent1"/>
          <w:szCs w:val="24"/>
        </w:rPr>
      </w:pPr>
      <w:hyperlink w:anchor="InstructorProjectsSession" w:history="1">
        <w:r w:rsidR="0042028F" w:rsidRPr="00A93C38">
          <w:rPr>
            <w:rStyle w:val="Hyperlink"/>
            <w:szCs w:val="24"/>
            <w:u w:val="none"/>
          </w:rPr>
          <w:t>Instructor – Pr</w:t>
        </w:r>
        <w:r w:rsidR="0042028F" w:rsidRPr="00A93C38">
          <w:rPr>
            <w:rStyle w:val="Hyperlink"/>
            <w:szCs w:val="24"/>
            <w:u w:val="none"/>
          </w:rPr>
          <w:t>o</w:t>
        </w:r>
        <w:r w:rsidR="0042028F" w:rsidRPr="00A93C38">
          <w:rPr>
            <w:rStyle w:val="Hyperlink"/>
            <w:szCs w:val="24"/>
            <w:u w:val="none"/>
          </w:rPr>
          <w:t>ject</w:t>
        </w:r>
        <w:r w:rsidR="0042028F" w:rsidRPr="00A93C38">
          <w:rPr>
            <w:rStyle w:val="Hyperlink"/>
            <w:szCs w:val="24"/>
            <w:u w:val="none"/>
          </w:rPr>
          <w:t>s</w:t>
        </w:r>
        <w:r w:rsidR="0042028F" w:rsidRPr="00A93C38">
          <w:rPr>
            <w:rStyle w:val="Hyperlink"/>
            <w:szCs w:val="24"/>
            <w:u w:val="none"/>
          </w:rPr>
          <w:t xml:space="preserve"> </w:t>
        </w:r>
        <w:r w:rsidR="0042028F" w:rsidRPr="00A93C38">
          <w:rPr>
            <w:rStyle w:val="Hyperlink"/>
            <w:szCs w:val="24"/>
            <w:u w:val="none"/>
          </w:rPr>
          <w:t>Ses</w:t>
        </w:r>
        <w:r w:rsidR="0042028F" w:rsidRPr="00A93C38">
          <w:rPr>
            <w:rStyle w:val="Hyperlink"/>
            <w:szCs w:val="24"/>
            <w:u w:val="none"/>
          </w:rPr>
          <w:t>s</w:t>
        </w:r>
        <w:r w:rsidR="0042028F" w:rsidRPr="00A93C38">
          <w:rPr>
            <w:rStyle w:val="Hyperlink"/>
            <w:szCs w:val="24"/>
            <w:u w:val="none"/>
          </w:rPr>
          <w:t>ion..................................................................</w:t>
        </w:r>
        <w:r w:rsidR="001E1379" w:rsidRPr="00A93C38">
          <w:rPr>
            <w:rStyle w:val="Hyperlink"/>
            <w:szCs w:val="24"/>
            <w:u w:val="none"/>
          </w:rPr>
          <w:t>.............22</w:t>
        </w:r>
      </w:hyperlink>
    </w:p>
    <w:bookmarkStart w:id="35" w:name="_Hlk477825393"/>
    <w:p w14:paraId="78C9B352" w14:textId="17B2F347" w:rsidR="0042028F" w:rsidRPr="00A93C38" w:rsidRDefault="001E1379" w:rsidP="001E1379">
      <w:pPr>
        <w:ind w:left="1287" w:firstLine="153"/>
        <w:jc w:val="center"/>
        <w:rPr>
          <w:color w:val="5B9BD5" w:themeColor="accent1"/>
          <w:szCs w:val="24"/>
        </w:rPr>
      </w:pPr>
      <w:r w:rsidRPr="00A93C38">
        <w:rPr>
          <w:color w:val="5B9BD5" w:themeColor="accent1"/>
          <w:szCs w:val="24"/>
        </w:rPr>
        <w:fldChar w:fldCharType="begin"/>
      </w:r>
      <w:r w:rsidRPr="00A93C38">
        <w:rPr>
          <w:color w:val="5B9BD5" w:themeColor="accent1"/>
          <w:szCs w:val="24"/>
        </w:rPr>
        <w:instrText xml:space="preserve"> HYPERLINK  \l "InstructorSubmissionSession" </w:instrText>
      </w:r>
      <w:r w:rsidRPr="00A93C38">
        <w:rPr>
          <w:color w:val="5B9BD5" w:themeColor="accent1"/>
          <w:szCs w:val="24"/>
        </w:rPr>
        <w:fldChar w:fldCharType="separate"/>
      </w:r>
      <w:r w:rsidR="0042028F" w:rsidRPr="00A93C38">
        <w:rPr>
          <w:rStyle w:val="Hyperlink"/>
          <w:szCs w:val="24"/>
          <w:u w:val="none"/>
        </w:rPr>
        <w:t>Instructor – Submissi</w:t>
      </w:r>
      <w:r w:rsidR="0042028F" w:rsidRPr="00A93C38">
        <w:rPr>
          <w:rStyle w:val="Hyperlink"/>
          <w:szCs w:val="24"/>
          <w:u w:val="none"/>
        </w:rPr>
        <w:t>o</w:t>
      </w:r>
      <w:r w:rsidR="0042028F" w:rsidRPr="00A93C38">
        <w:rPr>
          <w:rStyle w:val="Hyperlink"/>
          <w:szCs w:val="24"/>
          <w:u w:val="none"/>
        </w:rPr>
        <w:t>n</w:t>
      </w:r>
      <w:r w:rsidR="0042028F" w:rsidRPr="00A93C38">
        <w:rPr>
          <w:rStyle w:val="Hyperlink"/>
          <w:szCs w:val="24"/>
          <w:u w:val="none"/>
        </w:rPr>
        <w:t>s S</w:t>
      </w:r>
      <w:r w:rsidR="0042028F" w:rsidRPr="00A93C38">
        <w:rPr>
          <w:rStyle w:val="Hyperlink"/>
          <w:szCs w:val="24"/>
          <w:u w:val="none"/>
        </w:rPr>
        <w:t>e</w:t>
      </w:r>
      <w:r w:rsidR="0042028F" w:rsidRPr="00A93C38">
        <w:rPr>
          <w:rStyle w:val="Hyperlink"/>
          <w:szCs w:val="24"/>
          <w:u w:val="none"/>
        </w:rPr>
        <w:t>s</w:t>
      </w:r>
      <w:r w:rsidR="0042028F" w:rsidRPr="00A93C38">
        <w:rPr>
          <w:rStyle w:val="Hyperlink"/>
          <w:szCs w:val="24"/>
          <w:u w:val="none"/>
        </w:rPr>
        <w:t>s</w:t>
      </w:r>
      <w:r w:rsidR="0042028F" w:rsidRPr="00A93C38">
        <w:rPr>
          <w:rStyle w:val="Hyperlink"/>
          <w:szCs w:val="24"/>
          <w:u w:val="none"/>
        </w:rPr>
        <w:t>i</w:t>
      </w:r>
      <w:r w:rsidR="0042028F" w:rsidRPr="00A93C38">
        <w:rPr>
          <w:rStyle w:val="Hyperlink"/>
          <w:szCs w:val="24"/>
          <w:u w:val="none"/>
        </w:rPr>
        <w:t>on............................................................</w:t>
      </w:r>
      <w:r w:rsidRPr="00A93C38">
        <w:rPr>
          <w:rStyle w:val="Hyperlink"/>
          <w:szCs w:val="24"/>
          <w:u w:val="none"/>
        </w:rPr>
        <w:t>............27</w:t>
      </w:r>
      <w:r w:rsidRPr="00A93C38">
        <w:rPr>
          <w:color w:val="5B9BD5" w:themeColor="accent1"/>
          <w:szCs w:val="24"/>
        </w:rPr>
        <w:fldChar w:fldCharType="end"/>
      </w:r>
    </w:p>
    <w:bookmarkStart w:id="36" w:name="_Hlk477825388"/>
    <w:bookmarkEnd w:id="35"/>
    <w:p w14:paraId="125342AF" w14:textId="1190BB97" w:rsidR="0042028F" w:rsidRPr="00A93C38" w:rsidRDefault="001E1379" w:rsidP="001E1379">
      <w:pPr>
        <w:ind w:left="1287" w:firstLine="153"/>
        <w:jc w:val="center"/>
        <w:rPr>
          <w:color w:val="5B9BD5" w:themeColor="accent1"/>
          <w:szCs w:val="24"/>
        </w:rPr>
      </w:pPr>
      <w:r w:rsidRPr="00A93C38">
        <w:rPr>
          <w:color w:val="5B9BD5" w:themeColor="accent1"/>
          <w:szCs w:val="24"/>
        </w:rPr>
        <w:fldChar w:fldCharType="begin"/>
      </w:r>
      <w:r w:rsidRPr="00A93C38">
        <w:rPr>
          <w:color w:val="5B9BD5" w:themeColor="accent1"/>
          <w:szCs w:val="24"/>
        </w:rPr>
        <w:instrText xml:space="preserve"> HYPERLINK  \l "InstructorClassesSession" </w:instrText>
      </w:r>
      <w:r w:rsidRPr="00A93C38">
        <w:rPr>
          <w:color w:val="5B9BD5" w:themeColor="accent1"/>
          <w:szCs w:val="24"/>
        </w:rPr>
        <w:fldChar w:fldCharType="separate"/>
      </w:r>
      <w:r w:rsidR="0042028F" w:rsidRPr="00A93C38">
        <w:rPr>
          <w:rStyle w:val="Hyperlink"/>
          <w:szCs w:val="24"/>
          <w:u w:val="none"/>
        </w:rPr>
        <w:t xml:space="preserve">Instructor – </w:t>
      </w:r>
      <w:r w:rsidR="0042028F" w:rsidRPr="00A93C38">
        <w:rPr>
          <w:rStyle w:val="Hyperlink"/>
          <w:szCs w:val="24"/>
          <w:u w:val="none"/>
        </w:rPr>
        <w:t>C</w:t>
      </w:r>
      <w:r w:rsidR="0042028F" w:rsidRPr="00A93C38">
        <w:rPr>
          <w:rStyle w:val="Hyperlink"/>
          <w:szCs w:val="24"/>
          <w:u w:val="none"/>
        </w:rPr>
        <w:t>las</w:t>
      </w:r>
      <w:r w:rsidR="0042028F" w:rsidRPr="00A93C38">
        <w:rPr>
          <w:rStyle w:val="Hyperlink"/>
          <w:szCs w:val="24"/>
          <w:u w:val="none"/>
        </w:rPr>
        <w:t>s</w:t>
      </w:r>
      <w:r w:rsidR="0042028F" w:rsidRPr="00A93C38">
        <w:rPr>
          <w:rStyle w:val="Hyperlink"/>
          <w:szCs w:val="24"/>
          <w:u w:val="none"/>
        </w:rPr>
        <w:t>e</w:t>
      </w:r>
      <w:r w:rsidR="0042028F" w:rsidRPr="00A93C38">
        <w:rPr>
          <w:rStyle w:val="Hyperlink"/>
          <w:szCs w:val="24"/>
          <w:u w:val="none"/>
        </w:rPr>
        <w:t xml:space="preserve">s </w:t>
      </w:r>
      <w:r w:rsidR="0042028F" w:rsidRPr="00A93C38">
        <w:rPr>
          <w:rStyle w:val="Hyperlink"/>
          <w:szCs w:val="24"/>
          <w:u w:val="none"/>
        </w:rPr>
        <w:t>S</w:t>
      </w:r>
      <w:r w:rsidR="0042028F" w:rsidRPr="00A93C38">
        <w:rPr>
          <w:rStyle w:val="Hyperlink"/>
          <w:szCs w:val="24"/>
          <w:u w:val="none"/>
        </w:rPr>
        <w:t>e</w:t>
      </w:r>
      <w:r w:rsidR="0042028F" w:rsidRPr="00A93C38">
        <w:rPr>
          <w:rStyle w:val="Hyperlink"/>
          <w:szCs w:val="24"/>
          <w:u w:val="none"/>
        </w:rPr>
        <w:t>s</w:t>
      </w:r>
      <w:r w:rsidR="0042028F" w:rsidRPr="00A93C38">
        <w:rPr>
          <w:rStyle w:val="Hyperlink"/>
          <w:szCs w:val="24"/>
          <w:u w:val="none"/>
        </w:rPr>
        <w:t>s</w:t>
      </w:r>
      <w:r w:rsidR="0042028F" w:rsidRPr="00A93C38">
        <w:rPr>
          <w:rStyle w:val="Hyperlink"/>
          <w:szCs w:val="24"/>
          <w:u w:val="none"/>
        </w:rPr>
        <w:t>i</w:t>
      </w:r>
      <w:r w:rsidR="0042028F" w:rsidRPr="00A93C38">
        <w:rPr>
          <w:rStyle w:val="Hyperlink"/>
          <w:szCs w:val="24"/>
          <w:u w:val="none"/>
        </w:rPr>
        <w:t>o</w:t>
      </w:r>
      <w:r w:rsidR="0042028F" w:rsidRPr="00A93C38">
        <w:rPr>
          <w:rStyle w:val="Hyperlink"/>
          <w:szCs w:val="24"/>
          <w:u w:val="none"/>
        </w:rPr>
        <w:t>n....................................................................</w:t>
      </w:r>
      <w:r w:rsidRPr="00A93C38">
        <w:rPr>
          <w:rStyle w:val="Hyperlink"/>
          <w:szCs w:val="24"/>
          <w:u w:val="none"/>
        </w:rPr>
        <w:t>............3</w:t>
      </w:r>
      <w:r w:rsidRPr="00A93C38">
        <w:rPr>
          <w:rStyle w:val="Hyperlink"/>
          <w:szCs w:val="24"/>
          <w:u w:val="none"/>
        </w:rPr>
        <w:t>0</w:t>
      </w:r>
      <w:r w:rsidRPr="00A93C38">
        <w:rPr>
          <w:color w:val="5B9BD5" w:themeColor="accent1"/>
          <w:szCs w:val="24"/>
        </w:rPr>
        <w:fldChar w:fldCharType="end"/>
      </w:r>
    </w:p>
    <w:bookmarkStart w:id="37" w:name="_Hlk477826128"/>
    <w:bookmarkEnd w:id="18"/>
    <w:bookmarkEnd w:id="36"/>
    <w:p w14:paraId="79D95FF0" w14:textId="46A2C220" w:rsidR="0042028F" w:rsidRPr="00A93C38" w:rsidRDefault="001E1379" w:rsidP="001E1379">
      <w:pPr>
        <w:ind w:left="1287" w:firstLine="153"/>
        <w:jc w:val="center"/>
        <w:rPr>
          <w:color w:val="5B9BD5" w:themeColor="accent1"/>
          <w:szCs w:val="24"/>
        </w:rPr>
      </w:pPr>
      <w:r w:rsidRPr="00A93C38">
        <w:rPr>
          <w:color w:val="5B9BD5" w:themeColor="accent1"/>
          <w:szCs w:val="24"/>
        </w:rPr>
        <w:fldChar w:fldCharType="begin"/>
      </w:r>
      <w:ins w:id="38" w:author="ChiKin Lee" w:date="2017-03-31T00:46:00Z">
        <w:r w:rsidR="00F10BAD">
          <w:rPr>
            <w:color w:val="5B9BD5" w:themeColor="accent1"/>
            <w:szCs w:val="24"/>
          </w:rPr>
          <w:instrText>HYPERLINK  \l "StudentSubmissionSession"</w:instrText>
        </w:r>
      </w:ins>
      <w:del w:id="39" w:author="ChiKin Lee" w:date="2017-03-31T00:46:00Z">
        <w:r w:rsidRPr="00A93C38" w:rsidDel="00F10BAD">
          <w:rPr>
            <w:color w:val="5B9BD5" w:themeColor="accent1"/>
            <w:szCs w:val="24"/>
          </w:rPr>
          <w:delInstrText xml:space="preserve"> HYPERLINK  \l "StudentSubmissionSession" </w:delInstrText>
        </w:r>
      </w:del>
      <w:ins w:id="40" w:author="ChiKin Lee" w:date="2017-03-31T00:46:00Z">
        <w:r w:rsidR="00F10BAD" w:rsidRPr="00A93C38">
          <w:rPr>
            <w:color w:val="5B9BD5" w:themeColor="accent1"/>
            <w:szCs w:val="24"/>
          </w:rPr>
        </w:r>
      </w:ins>
      <w:r w:rsidRPr="00A93C38">
        <w:rPr>
          <w:color w:val="5B9BD5" w:themeColor="accent1"/>
          <w:szCs w:val="24"/>
        </w:rPr>
        <w:fldChar w:fldCharType="separate"/>
      </w:r>
      <w:del w:id="41" w:author="ChiKin Lee" w:date="2017-03-31T00:46:00Z">
        <w:r w:rsidR="0042028F" w:rsidRPr="00A93C38" w:rsidDel="00F10BAD">
          <w:rPr>
            <w:rStyle w:val="Hyperlink"/>
            <w:szCs w:val="24"/>
            <w:u w:val="none"/>
          </w:rPr>
          <w:delText>Student – Submi</w:delText>
        </w:r>
        <w:r w:rsidR="0042028F" w:rsidRPr="00A93C38" w:rsidDel="00F10BAD">
          <w:rPr>
            <w:rStyle w:val="Hyperlink"/>
            <w:szCs w:val="24"/>
            <w:u w:val="none"/>
          </w:rPr>
          <w:delText>s</w:delText>
        </w:r>
        <w:r w:rsidR="0042028F" w:rsidRPr="00A93C38" w:rsidDel="00F10BAD">
          <w:rPr>
            <w:rStyle w:val="Hyperlink"/>
            <w:szCs w:val="24"/>
            <w:u w:val="none"/>
          </w:rPr>
          <w:delText>sions S</w:delText>
        </w:r>
        <w:r w:rsidR="0042028F" w:rsidRPr="00A93C38" w:rsidDel="00F10BAD">
          <w:rPr>
            <w:rStyle w:val="Hyperlink"/>
            <w:szCs w:val="24"/>
            <w:u w:val="none"/>
          </w:rPr>
          <w:delText>e</w:delText>
        </w:r>
        <w:r w:rsidR="0042028F" w:rsidRPr="00A93C38" w:rsidDel="00F10BAD">
          <w:rPr>
            <w:rStyle w:val="Hyperlink"/>
            <w:szCs w:val="24"/>
            <w:u w:val="none"/>
          </w:rPr>
          <w:delText>ssion................................................................</w:delText>
        </w:r>
        <w:r w:rsidRPr="00A93C38" w:rsidDel="00F10BAD">
          <w:rPr>
            <w:rStyle w:val="Hyperlink"/>
            <w:szCs w:val="24"/>
            <w:u w:val="none"/>
          </w:rPr>
          <w:delText>...........32</w:delText>
        </w:r>
      </w:del>
      <w:ins w:id="42" w:author="ChiKin Lee" w:date="2017-03-31T00:46:00Z">
        <w:r w:rsidR="00F10BAD">
          <w:rPr>
            <w:rStyle w:val="Hyperlink"/>
            <w:szCs w:val="24"/>
            <w:u w:val="none"/>
          </w:rPr>
          <w:t>Student – Submissio</w:t>
        </w:r>
        <w:r w:rsidR="00F10BAD">
          <w:rPr>
            <w:rStyle w:val="Hyperlink"/>
            <w:szCs w:val="24"/>
            <w:u w:val="none"/>
          </w:rPr>
          <w:t>n</w:t>
        </w:r>
        <w:r w:rsidR="00F10BAD">
          <w:rPr>
            <w:rStyle w:val="Hyperlink"/>
            <w:szCs w:val="24"/>
            <w:u w:val="none"/>
          </w:rPr>
          <w:t>s Session...........................................................................34</w:t>
        </w:r>
      </w:ins>
      <w:r w:rsidRPr="00A93C38">
        <w:rPr>
          <w:color w:val="5B9BD5" w:themeColor="accent1"/>
          <w:szCs w:val="24"/>
        </w:rPr>
        <w:fldChar w:fldCharType="end"/>
      </w:r>
    </w:p>
    <w:p w14:paraId="2DF0E105" w14:textId="0B69DFE6" w:rsidR="00A93C38" w:rsidRPr="00A93C38" w:rsidRDefault="005974F6" w:rsidP="00A93C38">
      <w:pPr>
        <w:ind w:left="1287" w:firstLine="153"/>
        <w:jc w:val="center"/>
        <w:rPr>
          <w:color w:val="5B9BD5" w:themeColor="accent1"/>
          <w:szCs w:val="24"/>
        </w:rPr>
      </w:pPr>
      <w:r>
        <w:fldChar w:fldCharType="begin"/>
      </w:r>
      <w:ins w:id="43" w:author="ChiKin Lee" w:date="2017-03-31T00:47:00Z">
        <w:r w:rsidR="00F10BAD">
          <w:instrText>HYPERLINK  \l "ChangingPassword"</w:instrText>
        </w:r>
      </w:ins>
      <w:del w:id="44" w:author="ChiKin Lee" w:date="2017-03-31T00:47:00Z">
        <w:r w:rsidDel="00F10BAD">
          <w:delInstrText xml:space="preserve"> HYPERLINK \l "ChangingPassword" </w:delInstrText>
        </w:r>
      </w:del>
      <w:ins w:id="45" w:author="ChiKin Lee" w:date="2017-03-31T00:47:00Z"/>
      <w:r>
        <w:fldChar w:fldCharType="separate"/>
      </w:r>
      <w:del w:id="46" w:author="ChiKin Lee" w:date="2017-03-31T00:47:00Z">
        <w:r w:rsidR="00A93C38" w:rsidRPr="00A93C38" w:rsidDel="00F10BAD">
          <w:rPr>
            <w:rStyle w:val="Hyperlink"/>
            <w:szCs w:val="24"/>
            <w:u w:val="none"/>
          </w:rPr>
          <w:delText>Changing Pass</w:delText>
        </w:r>
        <w:r w:rsidR="00A93C38" w:rsidRPr="00A93C38" w:rsidDel="00F10BAD">
          <w:rPr>
            <w:rStyle w:val="Hyperlink"/>
            <w:szCs w:val="24"/>
            <w:u w:val="none"/>
          </w:rPr>
          <w:delText>w</w:delText>
        </w:r>
        <w:r w:rsidR="00A93C38" w:rsidRPr="00A93C38" w:rsidDel="00F10BAD">
          <w:rPr>
            <w:rStyle w:val="Hyperlink"/>
            <w:szCs w:val="24"/>
            <w:u w:val="none"/>
          </w:rPr>
          <w:delText>ord</w:delText>
        </w:r>
        <w:bookmarkStart w:id="47" w:name="_Hlk477826198"/>
        <w:r w:rsidR="00A93C38" w:rsidRPr="00A93C38" w:rsidDel="00F10BAD">
          <w:rPr>
            <w:rStyle w:val="Hyperlink"/>
            <w:szCs w:val="24"/>
            <w:u w:val="none"/>
          </w:rPr>
          <w:delText>……......................................................................................37</w:delText>
        </w:r>
      </w:del>
      <w:bookmarkEnd w:id="47"/>
      <w:ins w:id="48" w:author="ChiKin Lee" w:date="2017-03-31T00:47:00Z">
        <w:r w:rsidR="00F10BAD">
          <w:rPr>
            <w:rStyle w:val="Hyperlink"/>
            <w:szCs w:val="24"/>
            <w:u w:val="none"/>
          </w:rPr>
          <w:t>Changing Password……......................................................................................3</w:t>
        </w:r>
        <w:r w:rsidR="00F10BAD">
          <w:rPr>
            <w:rStyle w:val="Hyperlink"/>
            <w:szCs w:val="24"/>
            <w:u w:val="none"/>
          </w:rPr>
          <w:t>8</w:t>
        </w:r>
      </w:ins>
      <w:r>
        <w:rPr>
          <w:rStyle w:val="Hyperlink"/>
          <w:szCs w:val="24"/>
          <w:u w:val="none"/>
        </w:rPr>
        <w:fldChar w:fldCharType="end"/>
      </w:r>
    </w:p>
    <w:p w14:paraId="1E49A25D" w14:textId="056F933F" w:rsidR="00A93C38" w:rsidRPr="00A93C38" w:rsidRDefault="005974F6" w:rsidP="00A93C38">
      <w:pPr>
        <w:ind w:left="567" w:firstLine="153"/>
        <w:jc w:val="center"/>
        <w:rPr>
          <w:color w:val="5B9BD5" w:themeColor="accent1"/>
          <w:szCs w:val="24"/>
        </w:rPr>
      </w:pPr>
      <w:r>
        <w:fldChar w:fldCharType="begin"/>
      </w:r>
      <w:ins w:id="49" w:author="ChiKin Lee" w:date="2017-03-31T00:47:00Z">
        <w:r w:rsidR="00F10BAD">
          <w:instrText>HYPERLINK  \l "DatabaseSchema"</w:instrText>
        </w:r>
      </w:ins>
      <w:del w:id="50" w:author="ChiKin Lee" w:date="2017-03-31T00:47:00Z">
        <w:r w:rsidDel="00F10BAD">
          <w:delInstrText xml:space="preserve"> HYPERLINK \l "DatabaseSchema" </w:delInstrText>
        </w:r>
      </w:del>
      <w:ins w:id="51" w:author="ChiKin Lee" w:date="2017-03-31T00:47:00Z"/>
      <w:r>
        <w:fldChar w:fldCharType="separate"/>
      </w:r>
      <w:del w:id="52" w:author="ChiKin Lee" w:date="2017-03-31T00:47:00Z">
        <w:r w:rsidR="00A93C38" w:rsidRPr="00A93C38" w:rsidDel="00F10BAD">
          <w:rPr>
            <w:rStyle w:val="Hyperlink"/>
            <w:szCs w:val="24"/>
            <w:u w:val="none"/>
          </w:rPr>
          <w:delText>Database Sch</w:delText>
        </w:r>
        <w:r w:rsidR="00A93C38" w:rsidRPr="00A93C38" w:rsidDel="00F10BAD">
          <w:rPr>
            <w:rStyle w:val="Hyperlink"/>
            <w:szCs w:val="24"/>
            <w:u w:val="none"/>
          </w:rPr>
          <w:delText>e</w:delText>
        </w:r>
        <w:r w:rsidR="00A93C38" w:rsidRPr="00A93C38" w:rsidDel="00F10BAD">
          <w:rPr>
            <w:rStyle w:val="Hyperlink"/>
            <w:szCs w:val="24"/>
            <w:u w:val="none"/>
          </w:rPr>
          <w:delText>ma..........................................................................................................39</w:delText>
        </w:r>
      </w:del>
      <w:ins w:id="53" w:author="ChiKin Lee" w:date="2017-03-31T00:47:00Z">
        <w:r w:rsidR="00F10BAD">
          <w:rPr>
            <w:rStyle w:val="Hyperlink"/>
            <w:szCs w:val="24"/>
            <w:u w:val="none"/>
          </w:rPr>
          <w:t>Database Schema..........................................................................................................4</w:t>
        </w:r>
        <w:r w:rsidR="00F10BAD">
          <w:rPr>
            <w:rStyle w:val="Hyperlink"/>
            <w:szCs w:val="24"/>
            <w:u w:val="none"/>
          </w:rPr>
          <w:t>1</w:t>
        </w:r>
      </w:ins>
      <w:r>
        <w:rPr>
          <w:rStyle w:val="Hyperlink"/>
          <w:szCs w:val="24"/>
          <w:u w:val="none"/>
        </w:rPr>
        <w:fldChar w:fldCharType="end"/>
      </w:r>
    </w:p>
    <w:p w14:paraId="09E683A2" w14:textId="605D089A" w:rsidR="00A93C38" w:rsidRPr="00A93C38" w:rsidRDefault="005974F6" w:rsidP="00A93C38">
      <w:pPr>
        <w:ind w:left="567" w:firstLine="153"/>
        <w:jc w:val="center"/>
        <w:rPr>
          <w:color w:val="5B9BD5" w:themeColor="accent1"/>
          <w:szCs w:val="24"/>
        </w:rPr>
      </w:pPr>
      <w:r>
        <w:fldChar w:fldCharType="begin"/>
      </w:r>
      <w:ins w:id="54" w:author="ChiKin Lee" w:date="2017-03-31T00:47:00Z">
        <w:r w:rsidR="00F10BAD">
          <w:instrText>HYPERLINK  \l "TestPlan"</w:instrText>
        </w:r>
      </w:ins>
      <w:del w:id="55" w:author="ChiKin Lee" w:date="2017-03-31T00:47:00Z">
        <w:r w:rsidDel="00F10BAD">
          <w:delInstrText xml:space="preserve"> HYPERLINK \l "TestPlan" </w:delInstrText>
        </w:r>
      </w:del>
      <w:ins w:id="56" w:author="ChiKin Lee" w:date="2017-03-31T00:47:00Z"/>
      <w:r>
        <w:fldChar w:fldCharType="separate"/>
      </w:r>
      <w:del w:id="57" w:author="ChiKin Lee" w:date="2017-03-31T00:47:00Z">
        <w:r w:rsidR="00A93C38" w:rsidRPr="00A93C38" w:rsidDel="00F10BAD">
          <w:rPr>
            <w:rStyle w:val="Hyperlink"/>
            <w:szCs w:val="24"/>
            <w:u w:val="none"/>
          </w:rPr>
          <w:delText>Test Plan.........................................................................................................................4</w:delText>
        </w:r>
        <w:r w:rsidR="00A93C38" w:rsidRPr="00A93C38" w:rsidDel="00F10BAD">
          <w:rPr>
            <w:rStyle w:val="Hyperlink"/>
            <w:szCs w:val="24"/>
            <w:u w:val="none"/>
          </w:rPr>
          <w:delText>0</w:delText>
        </w:r>
      </w:del>
      <w:ins w:id="58" w:author="ChiKin Lee" w:date="2017-03-31T00:47:00Z">
        <w:r w:rsidR="00F10BAD">
          <w:rPr>
            <w:rStyle w:val="Hyperlink"/>
            <w:szCs w:val="24"/>
            <w:u w:val="none"/>
          </w:rPr>
          <w:t>Test Plan.........................................................................................................................4</w:t>
        </w:r>
        <w:r w:rsidR="00F10BAD">
          <w:rPr>
            <w:rStyle w:val="Hyperlink"/>
            <w:szCs w:val="24"/>
            <w:u w:val="none"/>
          </w:rPr>
          <w:t>2</w:t>
        </w:r>
      </w:ins>
      <w:r>
        <w:rPr>
          <w:rStyle w:val="Hyperlink"/>
          <w:szCs w:val="24"/>
          <w:u w:val="none"/>
        </w:rPr>
        <w:fldChar w:fldCharType="end"/>
      </w:r>
    </w:p>
    <w:p w14:paraId="6B549A04" w14:textId="28594C67" w:rsidR="00A93C38" w:rsidRPr="00A93C38" w:rsidRDefault="005974F6" w:rsidP="00A93C38">
      <w:pPr>
        <w:ind w:left="567" w:firstLine="153"/>
        <w:jc w:val="center"/>
        <w:rPr>
          <w:color w:val="5B9BD5" w:themeColor="accent1"/>
          <w:szCs w:val="24"/>
        </w:rPr>
      </w:pPr>
      <w:r>
        <w:fldChar w:fldCharType="begin"/>
      </w:r>
      <w:ins w:id="59" w:author="ChiKin Lee" w:date="2017-03-31T00:48:00Z">
        <w:r w:rsidR="00F10BAD">
          <w:instrText>HYPERLINK  \l "ResourcesandChallenges"</w:instrText>
        </w:r>
      </w:ins>
      <w:del w:id="60" w:author="ChiKin Lee" w:date="2017-03-31T00:48:00Z">
        <w:r w:rsidDel="00F10BAD">
          <w:delInstrText xml:space="preserve"> HYPERLINK \l "ResourcesandChallenges" </w:delInstrText>
        </w:r>
      </w:del>
      <w:ins w:id="61" w:author="ChiKin Lee" w:date="2017-03-31T00:48:00Z"/>
      <w:r>
        <w:fldChar w:fldCharType="separate"/>
      </w:r>
      <w:del w:id="62" w:author="ChiKin Lee" w:date="2017-03-31T00:48:00Z">
        <w:r w:rsidR="00A93C38" w:rsidRPr="00A93C38" w:rsidDel="00F10BAD">
          <w:rPr>
            <w:rStyle w:val="Hyperlink"/>
            <w:szCs w:val="24"/>
            <w:u w:val="none"/>
          </w:rPr>
          <w:delText>Resources and Challenges.............................................................................................41</w:delText>
        </w:r>
      </w:del>
      <w:ins w:id="63" w:author="ChiKin Lee" w:date="2017-03-31T00:48:00Z">
        <w:r w:rsidR="00F10BAD">
          <w:rPr>
            <w:rStyle w:val="Hyperlink"/>
            <w:szCs w:val="24"/>
            <w:u w:val="none"/>
          </w:rPr>
          <w:t>Resources and Challenges.............................................................................................4</w:t>
        </w:r>
        <w:r w:rsidR="00F10BAD">
          <w:rPr>
            <w:rStyle w:val="Hyperlink"/>
            <w:szCs w:val="24"/>
            <w:u w:val="none"/>
          </w:rPr>
          <w:t>3</w:t>
        </w:r>
      </w:ins>
      <w:r>
        <w:rPr>
          <w:rStyle w:val="Hyperlink"/>
          <w:szCs w:val="24"/>
          <w:u w:val="none"/>
        </w:rPr>
        <w:fldChar w:fldCharType="end"/>
      </w:r>
    </w:p>
    <w:p w14:paraId="30885192" w14:textId="79B1E956" w:rsidR="00A93C38" w:rsidRPr="00A93C38" w:rsidRDefault="005974F6" w:rsidP="00A93C38">
      <w:pPr>
        <w:ind w:left="567" w:firstLine="153"/>
        <w:jc w:val="center"/>
        <w:rPr>
          <w:color w:val="5B9BD5" w:themeColor="accent1"/>
          <w:szCs w:val="24"/>
        </w:rPr>
      </w:pPr>
      <w:r>
        <w:fldChar w:fldCharType="begin"/>
      </w:r>
      <w:ins w:id="64" w:author="ChiKin Lee" w:date="2017-03-31T00:48:00Z">
        <w:r w:rsidR="00F10BAD">
          <w:instrText>HYPERLINK  \l "ProjectDevelopmentPlan"</w:instrText>
        </w:r>
      </w:ins>
      <w:del w:id="65" w:author="ChiKin Lee" w:date="2017-03-31T00:48:00Z">
        <w:r w:rsidDel="00F10BAD">
          <w:delInstrText xml:space="preserve"> HYPERLINK \l "ProjectDevelopmentPlan" </w:delInstrText>
        </w:r>
      </w:del>
      <w:ins w:id="66" w:author="ChiKin Lee" w:date="2017-03-31T00:48:00Z"/>
      <w:r>
        <w:fldChar w:fldCharType="separate"/>
      </w:r>
      <w:del w:id="67" w:author="ChiKin Lee" w:date="2017-03-31T00:48:00Z">
        <w:r w:rsidR="00A93C38" w:rsidRPr="00A93C38" w:rsidDel="00F10BAD">
          <w:rPr>
            <w:rStyle w:val="Hyperlink"/>
            <w:szCs w:val="24"/>
            <w:u w:val="none"/>
          </w:rPr>
          <w:delText>Project Development Plan…….......................................................................................42</w:delText>
        </w:r>
      </w:del>
      <w:ins w:id="68" w:author="ChiKin Lee" w:date="2017-03-31T00:48:00Z">
        <w:r w:rsidR="00F10BAD">
          <w:rPr>
            <w:rStyle w:val="Hyperlink"/>
            <w:szCs w:val="24"/>
            <w:u w:val="none"/>
          </w:rPr>
          <w:t>Project Development Plan…….......................................................................................4</w:t>
        </w:r>
        <w:r w:rsidR="00F10BAD">
          <w:rPr>
            <w:rStyle w:val="Hyperlink"/>
            <w:szCs w:val="24"/>
            <w:u w:val="none"/>
          </w:rPr>
          <w:t>4</w:t>
        </w:r>
      </w:ins>
      <w:r>
        <w:rPr>
          <w:rStyle w:val="Hyperlink"/>
          <w:szCs w:val="24"/>
          <w:u w:val="none"/>
        </w:rPr>
        <w:fldChar w:fldCharType="end"/>
      </w:r>
    </w:p>
    <w:bookmarkEnd w:id="10"/>
    <w:bookmarkEnd w:id="13"/>
    <w:bookmarkEnd w:id="14"/>
    <w:bookmarkEnd w:id="16"/>
    <w:bookmarkEnd w:id="17"/>
    <w:bookmarkEnd w:id="37"/>
    <w:p w14:paraId="340F2C9B" w14:textId="40A80DDB" w:rsidR="00CB6850" w:rsidRPr="00EF0E7D" w:rsidRDefault="00CB6850" w:rsidP="003A1A2A">
      <w:pPr>
        <w:jc w:val="both"/>
        <w:rPr>
          <w:b/>
          <w:bCs/>
          <w:color w:val="000000"/>
          <w:sz w:val="32"/>
          <w:szCs w:val="24"/>
        </w:rPr>
      </w:pPr>
      <w:r w:rsidRPr="00EF0E7D">
        <w:rPr>
          <w:b/>
          <w:bCs/>
          <w:color w:val="000000"/>
          <w:sz w:val="56"/>
          <w:szCs w:val="24"/>
        </w:rPr>
        <w:br w:type="page"/>
      </w:r>
    </w:p>
    <w:p w14:paraId="452F0AFA" w14:textId="77777777" w:rsidR="00DF5C5D" w:rsidRPr="00EF0E7D" w:rsidRDefault="00DF5C5D" w:rsidP="00560A63">
      <w:pPr>
        <w:jc w:val="both"/>
        <w:rPr>
          <w:color w:val="5B9BD5" w:themeColor="accent1"/>
          <w:sz w:val="36"/>
        </w:rPr>
      </w:pPr>
      <w:bookmarkStart w:id="69" w:name="_Hlk477118138"/>
      <w:bookmarkStart w:id="70" w:name="Background"/>
      <w:r w:rsidRPr="00EF0E7D">
        <w:rPr>
          <w:color w:val="5B9BD5" w:themeColor="accent1"/>
          <w:sz w:val="36"/>
        </w:rPr>
        <w:lastRenderedPageBreak/>
        <w:t>Background</w:t>
      </w:r>
      <w:bookmarkEnd w:id="69"/>
      <w:r w:rsidRPr="00EF0E7D">
        <w:rPr>
          <w:color w:val="5B9BD5" w:themeColor="accent1"/>
          <w:sz w:val="36"/>
        </w:rPr>
        <w:t xml:space="preserve"> </w:t>
      </w:r>
    </w:p>
    <w:p w14:paraId="77ABB928" w14:textId="17EC76DB" w:rsidR="001049F9" w:rsidRPr="00EF0E7D" w:rsidRDefault="001049F9" w:rsidP="00573C2C">
      <w:pPr>
        <w:spacing w:line="360" w:lineRule="auto"/>
        <w:ind w:firstLine="720"/>
        <w:jc w:val="both"/>
        <w:rPr>
          <w:sz w:val="28"/>
        </w:rPr>
      </w:pPr>
      <w:bookmarkStart w:id="71" w:name="_Hlk478657260"/>
      <w:bookmarkEnd w:id="70"/>
      <w:r w:rsidRPr="00EF0E7D">
        <w:rPr>
          <w:sz w:val="28"/>
        </w:rPr>
        <w:t>COMP10066 Software Quality and Testing</w:t>
      </w:r>
      <w:bookmarkEnd w:id="71"/>
      <w:r w:rsidRPr="00EF0E7D">
        <w:rPr>
          <w:sz w:val="28"/>
        </w:rPr>
        <w:t xml:space="preserve"> is a course in the Software Support and Software Development programs that is offered in 4th semester.  The focus of the course is on improving software quality through testing.  The labs in the course are generally submitted in a Word document that contains a list of test cases and</w:t>
      </w:r>
      <w:r w:rsidR="00BA2664" w:rsidRPr="00EF0E7D">
        <w:rPr>
          <w:sz w:val="28"/>
        </w:rPr>
        <w:t xml:space="preserve"> a summary of defects (bugs).</w:t>
      </w:r>
    </w:p>
    <w:p w14:paraId="7813BE40" w14:textId="1CB546FA" w:rsidR="00DE372E" w:rsidRPr="00EF0E7D" w:rsidRDefault="001049F9" w:rsidP="00573C2C">
      <w:pPr>
        <w:spacing w:line="360" w:lineRule="auto"/>
        <w:ind w:firstLine="720"/>
        <w:jc w:val="both"/>
        <w:rPr>
          <w:sz w:val="28"/>
        </w:rPr>
      </w:pPr>
      <w:r w:rsidRPr="00EF0E7D">
        <w:rPr>
          <w:sz w:val="28"/>
        </w:rPr>
        <w:t xml:space="preserve">One of the topics in the course is bug tracking and includes how to write a good bug report.  Currently, </w:t>
      </w:r>
      <w:r w:rsidR="005B020F" w:rsidRPr="00EF0E7D">
        <w:rPr>
          <w:sz w:val="28"/>
        </w:rPr>
        <w:t>this course</w:t>
      </w:r>
      <w:r w:rsidRPr="00EF0E7D">
        <w:rPr>
          <w:sz w:val="28"/>
        </w:rPr>
        <w:t xml:space="preserve"> do</w:t>
      </w:r>
      <w:r w:rsidR="005B020F" w:rsidRPr="00EF0E7D">
        <w:rPr>
          <w:sz w:val="28"/>
        </w:rPr>
        <w:t>es</w:t>
      </w:r>
      <w:r w:rsidRPr="00EF0E7D">
        <w:rPr>
          <w:sz w:val="28"/>
        </w:rPr>
        <w:t xml:space="preserve"> not use a </w:t>
      </w:r>
      <w:bookmarkStart w:id="72" w:name="_Hlk477103403"/>
      <w:r w:rsidRPr="00EF0E7D">
        <w:rPr>
          <w:sz w:val="28"/>
        </w:rPr>
        <w:t>bug tracking system</w:t>
      </w:r>
      <w:bookmarkEnd w:id="72"/>
      <w:r w:rsidRPr="00EF0E7D">
        <w:rPr>
          <w:sz w:val="28"/>
        </w:rPr>
        <w:t xml:space="preserve"> for the labs and this has come up during an informal review as something we would like to add to the </w:t>
      </w:r>
      <w:bookmarkStart w:id="73" w:name="_Hlk477103139"/>
      <w:commentRangeStart w:id="74"/>
      <w:r w:rsidRPr="00EF0E7D">
        <w:rPr>
          <w:sz w:val="28"/>
        </w:rPr>
        <w:t>course</w:t>
      </w:r>
      <w:bookmarkEnd w:id="73"/>
      <w:commentRangeEnd w:id="74"/>
      <w:r w:rsidR="00273C44">
        <w:rPr>
          <w:rStyle w:val="CommentReference"/>
        </w:rPr>
        <w:commentReference w:id="74"/>
      </w:r>
      <w:r w:rsidRPr="00EF0E7D">
        <w:rPr>
          <w:sz w:val="28"/>
        </w:rPr>
        <w:t>.</w:t>
      </w:r>
    </w:p>
    <w:p w14:paraId="41CDD752" w14:textId="77777777" w:rsidR="001049F9" w:rsidRPr="00EF0E7D" w:rsidRDefault="001049F9" w:rsidP="001049F9">
      <w:pPr>
        <w:rPr>
          <w:color w:val="5B9BD5" w:themeColor="accent1"/>
          <w:sz w:val="36"/>
          <w:lang w:val="en-CA"/>
        </w:rPr>
      </w:pPr>
    </w:p>
    <w:p w14:paraId="28769E5A" w14:textId="1DF7BEE2" w:rsidR="00DF5C5D" w:rsidRPr="00EF0E7D" w:rsidRDefault="00DF5C5D" w:rsidP="00DF5C5D">
      <w:pPr>
        <w:rPr>
          <w:color w:val="5B9BD5" w:themeColor="accent1"/>
          <w:sz w:val="36"/>
        </w:rPr>
      </w:pPr>
      <w:bookmarkStart w:id="75" w:name="_Hlk477824577"/>
      <w:bookmarkStart w:id="76" w:name="ProjectOverview"/>
      <w:r w:rsidRPr="00EF0E7D">
        <w:rPr>
          <w:color w:val="5B9BD5" w:themeColor="accent1"/>
          <w:sz w:val="36"/>
        </w:rPr>
        <w:t xml:space="preserve">Project </w:t>
      </w:r>
      <w:r w:rsidR="00CE01C3" w:rsidRPr="00EF0E7D">
        <w:rPr>
          <w:color w:val="5B9BD5" w:themeColor="accent1"/>
          <w:sz w:val="36"/>
        </w:rPr>
        <w:t>Overview</w:t>
      </w:r>
      <w:bookmarkEnd w:id="75"/>
      <w:bookmarkEnd w:id="76"/>
    </w:p>
    <w:p w14:paraId="69A5BB55" w14:textId="65947804" w:rsidR="00D16211" w:rsidRPr="00EF0E7D" w:rsidRDefault="006F03F1" w:rsidP="00B70476">
      <w:pPr>
        <w:spacing w:line="360" w:lineRule="auto"/>
        <w:jc w:val="both"/>
        <w:rPr>
          <w:sz w:val="28"/>
        </w:rPr>
      </w:pPr>
      <w:r w:rsidRPr="00EF0E7D">
        <w:rPr>
          <w:sz w:val="28"/>
        </w:rPr>
        <w:tab/>
      </w:r>
      <w:r w:rsidR="00487D98" w:rsidRPr="00EF0E7D">
        <w:rPr>
          <w:sz w:val="28"/>
        </w:rPr>
        <w:t xml:space="preserve">The bug tracking system will run on </w:t>
      </w:r>
      <w:bookmarkStart w:id="77" w:name="_Hlk477103434"/>
      <w:r w:rsidR="00487D98" w:rsidRPr="00EF0E7D">
        <w:rPr>
          <w:sz w:val="28"/>
        </w:rPr>
        <w:t xml:space="preserve">CSUNIX </w:t>
      </w:r>
      <w:bookmarkEnd w:id="77"/>
      <w:r w:rsidR="00487D98" w:rsidRPr="00EF0E7D">
        <w:rPr>
          <w:sz w:val="28"/>
        </w:rPr>
        <w:t xml:space="preserve">that students will use to report bugs in software.  The application must only allow a student to see their own results and not others. There will be an administrator mode to set-up student accounts as well and a way to prevent access when </w:t>
      </w:r>
      <w:r w:rsidR="00BA2664" w:rsidRPr="00EF0E7D">
        <w:rPr>
          <w:sz w:val="28"/>
        </w:rPr>
        <w:t>not signed on.</w:t>
      </w:r>
    </w:p>
    <w:p w14:paraId="34692F48" w14:textId="234F11CE" w:rsidR="007807A4" w:rsidRPr="00EF0E7D" w:rsidRDefault="007807A4" w:rsidP="00B70476">
      <w:pPr>
        <w:spacing w:line="360" w:lineRule="auto"/>
        <w:jc w:val="both"/>
        <w:rPr>
          <w:sz w:val="28"/>
        </w:rPr>
      </w:pPr>
    </w:p>
    <w:p w14:paraId="10942A99" w14:textId="053EA3A0" w:rsidR="009C3093" w:rsidRPr="00EF0E7D" w:rsidRDefault="009C3093" w:rsidP="00177B8B">
      <w:pPr>
        <w:tabs>
          <w:tab w:val="left" w:pos="5640"/>
        </w:tabs>
        <w:spacing w:line="360" w:lineRule="auto"/>
        <w:jc w:val="both"/>
        <w:rPr>
          <w:sz w:val="28"/>
        </w:rPr>
      </w:pPr>
      <w:r w:rsidRPr="00EF0E7D">
        <w:rPr>
          <w:sz w:val="28"/>
        </w:rPr>
        <w:br w:type="page"/>
      </w:r>
      <w:r w:rsidR="00177B8B">
        <w:rPr>
          <w:sz w:val="28"/>
        </w:rPr>
        <w:lastRenderedPageBreak/>
        <w:tab/>
      </w:r>
    </w:p>
    <w:p w14:paraId="363E7765" w14:textId="07DFBFD6" w:rsidR="001E3E06" w:rsidRPr="00EF0E7D" w:rsidRDefault="001E3E06" w:rsidP="00E5408D">
      <w:pPr>
        <w:rPr>
          <w:color w:val="5B9BD5" w:themeColor="accent1"/>
          <w:sz w:val="36"/>
        </w:rPr>
      </w:pPr>
      <w:bookmarkStart w:id="78" w:name="_Hlk477824773"/>
      <w:bookmarkStart w:id="79" w:name="Technologies"/>
      <w:r w:rsidRPr="00EF0E7D">
        <w:rPr>
          <w:color w:val="5B9BD5" w:themeColor="accent1"/>
          <w:sz w:val="36"/>
        </w:rPr>
        <w:t>Technologies</w:t>
      </w:r>
    </w:p>
    <w:bookmarkEnd w:id="78"/>
    <w:bookmarkEnd w:id="79"/>
    <w:p w14:paraId="157737C2" w14:textId="7AAFB0FE" w:rsidR="001E3E06" w:rsidRPr="00EF0E7D" w:rsidRDefault="001E3E06" w:rsidP="00E5408D">
      <w:pPr>
        <w:pStyle w:val="ListParagraph"/>
        <w:numPr>
          <w:ilvl w:val="0"/>
          <w:numId w:val="4"/>
        </w:numPr>
        <w:spacing w:line="288" w:lineRule="auto"/>
        <w:jc w:val="both"/>
        <w:rPr>
          <w:sz w:val="28"/>
        </w:rPr>
      </w:pPr>
      <w:r w:rsidRPr="00EF0E7D">
        <w:rPr>
          <w:sz w:val="28"/>
          <w:lang w:val="en-CA"/>
        </w:rPr>
        <w:t xml:space="preserve">Development Stack: </w:t>
      </w:r>
      <w:r w:rsidRPr="00EF0E7D">
        <w:rPr>
          <w:b/>
          <w:sz w:val="28"/>
          <w:lang w:val="en-CA"/>
        </w:rPr>
        <w:t>LAMP</w:t>
      </w:r>
    </w:p>
    <w:p w14:paraId="194C943C" w14:textId="5A2530CF" w:rsidR="001E3E06" w:rsidRPr="00EF0E7D" w:rsidRDefault="001E3E06" w:rsidP="00E5408D">
      <w:pPr>
        <w:pStyle w:val="ListParagraph"/>
        <w:numPr>
          <w:ilvl w:val="0"/>
          <w:numId w:val="6"/>
        </w:numPr>
        <w:spacing w:after="120" w:line="288" w:lineRule="auto"/>
        <w:jc w:val="both"/>
        <w:rPr>
          <w:sz w:val="28"/>
        </w:rPr>
      </w:pPr>
      <w:r w:rsidRPr="00EF0E7D">
        <w:rPr>
          <w:sz w:val="28"/>
        </w:rPr>
        <w:t xml:space="preserve">Operating </w:t>
      </w:r>
      <w:r w:rsidR="007807A4" w:rsidRPr="00EF0E7D">
        <w:rPr>
          <w:sz w:val="28"/>
        </w:rPr>
        <w:t>System</w:t>
      </w:r>
      <w:r w:rsidRPr="00EF0E7D">
        <w:rPr>
          <w:sz w:val="28"/>
        </w:rPr>
        <w:t>:</w:t>
      </w:r>
      <w:r w:rsidRPr="00EF0E7D">
        <w:rPr>
          <w:b/>
          <w:bCs/>
          <w:i/>
          <w:iCs/>
          <w:color w:val="666666"/>
          <w:sz w:val="18"/>
          <w:szCs w:val="18"/>
          <w:bdr w:val="none" w:sz="0" w:space="0" w:color="auto" w:frame="1"/>
          <w:shd w:val="clear" w:color="auto" w:fill="FFFFFF"/>
        </w:rPr>
        <w:t xml:space="preserve"> </w:t>
      </w:r>
      <w:r w:rsidRPr="00EF0E7D">
        <w:rPr>
          <w:b/>
          <w:bCs/>
          <w:i/>
          <w:iCs/>
          <w:sz w:val="28"/>
        </w:rPr>
        <w:t>L</w:t>
      </w:r>
      <w:r w:rsidRPr="00EF0E7D">
        <w:rPr>
          <w:i/>
          <w:iCs/>
          <w:sz w:val="28"/>
        </w:rPr>
        <w:t>inux</w:t>
      </w:r>
    </w:p>
    <w:p w14:paraId="3076E769" w14:textId="0B0E098A" w:rsidR="001E3E06" w:rsidRPr="00EF0E7D" w:rsidRDefault="001E3E06" w:rsidP="00E5408D">
      <w:pPr>
        <w:pStyle w:val="ListParagraph"/>
        <w:numPr>
          <w:ilvl w:val="0"/>
          <w:numId w:val="6"/>
        </w:numPr>
        <w:spacing w:after="120" w:line="288" w:lineRule="auto"/>
        <w:jc w:val="both"/>
        <w:rPr>
          <w:sz w:val="28"/>
        </w:rPr>
      </w:pPr>
      <w:r w:rsidRPr="00EF0E7D">
        <w:rPr>
          <w:sz w:val="28"/>
        </w:rPr>
        <w:t xml:space="preserve">Web </w:t>
      </w:r>
      <w:r w:rsidR="007807A4" w:rsidRPr="00EF0E7D">
        <w:rPr>
          <w:sz w:val="28"/>
        </w:rPr>
        <w:t>Server</w:t>
      </w:r>
      <w:bookmarkStart w:id="80" w:name="_Hlk477104211"/>
      <w:r w:rsidRPr="00EF0E7D">
        <w:rPr>
          <w:sz w:val="28"/>
        </w:rPr>
        <w:t xml:space="preserve">: </w:t>
      </w:r>
      <w:bookmarkEnd w:id="80"/>
      <w:r w:rsidRPr="00EF0E7D">
        <w:rPr>
          <w:b/>
          <w:bCs/>
          <w:i/>
          <w:iCs/>
          <w:sz w:val="28"/>
        </w:rPr>
        <w:t>A</w:t>
      </w:r>
      <w:r w:rsidRPr="00EF0E7D">
        <w:rPr>
          <w:i/>
          <w:iCs/>
          <w:sz w:val="28"/>
        </w:rPr>
        <w:t>pache</w:t>
      </w:r>
    </w:p>
    <w:p w14:paraId="111016B2" w14:textId="30ED924F" w:rsidR="001E3E06" w:rsidRPr="00EF0E7D" w:rsidRDefault="001E3E06" w:rsidP="00E5408D">
      <w:pPr>
        <w:pStyle w:val="ListParagraph"/>
        <w:numPr>
          <w:ilvl w:val="0"/>
          <w:numId w:val="6"/>
        </w:numPr>
        <w:spacing w:after="120" w:line="288" w:lineRule="auto"/>
        <w:jc w:val="both"/>
        <w:rPr>
          <w:sz w:val="28"/>
        </w:rPr>
      </w:pPr>
      <w:r w:rsidRPr="00EF0E7D">
        <w:rPr>
          <w:sz w:val="28"/>
        </w:rPr>
        <w:t xml:space="preserve">Database </w:t>
      </w:r>
      <w:r w:rsidR="007807A4" w:rsidRPr="00EF0E7D">
        <w:rPr>
          <w:sz w:val="28"/>
        </w:rPr>
        <w:t>Server</w:t>
      </w:r>
      <w:r w:rsidRPr="00EF0E7D">
        <w:rPr>
          <w:sz w:val="28"/>
        </w:rPr>
        <w:t>:</w:t>
      </w:r>
      <w:r w:rsidRPr="00EF0E7D">
        <w:rPr>
          <w:b/>
          <w:bCs/>
          <w:i/>
          <w:iCs/>
          <w:color w:val="666666"/>
          <w:sz w:val="18"/>
          <w:szCs w:val="18"/>
          <w:bdr w:val="none" w:sz="0" w:space="0" w:color="auto" w:frame="1"/>
          <w:shd w:val="clear" w:color="auto" w:fill="FFFFFF"/>
        </w:rPr>
        <w:t xml:space="preserve"> </w:t>
      </w:r>
      <w:r w:rsidRPr="00EF0E7D">
        <w:rPr>
          <w:b/>
          <w:bCs/>
          <w:i/>
          <w:iCs/>
          <w:sz w:val="28"/>
        </w:rPr>
        <w:t>M</w:t>
      </w:r>
      <w:r w:rsidRPr="00EF0E7D">
        <w:rPr>
          <w:i/>
          <w:iCs/>
          <w:sz w:val="28"/>
        </w:rPr>
        <w:t>ySQL </w:t>
      </w:r>
    </w:p>
    <w:p w14:paraId="1E2617F5" w14:textId="415609AD" w:rsidR="00017261" w:rsidRPr="00EF0E7D" w:rsidRDefault="00F417F2" w:rsidP="00E5408D">
      <w:pPr>
        <w:pStyle w:val="ListParagraph"/>
        <w:numPr>
          <w:ilvl w:val="0"/>
          <w:numId w:val="6"/>
        </w:numPr>
        <w:spacing w:after="120" w:line="288" w:lineRule="auto"/>
        <w:jc w:val="both"/>
        <w:rPr>
          <w:sz w:val="28"/>
        </w:rPr>
      </w:pPr>
      <w:r w:rsidRPr="00EF0E7D">
        <w:rPr>
          <w:sz w:val="28"/>
        </w:rPr>
        <w:t>P</w:t>
      </w:r>
      <w:r w:rsidR="007807A4" w:rsidRPr="00EF0E7D">
        <w:rPr>
          <w:sz w:val="28"/>
        </w:rPr>
        <w:t>rogramming Language</w:t>
      </w:r>
      <w:r w:rsidR="001E3E06" w:rsidRPr="00EF0E7D">
        <w:rPr>
          <w:sz w:val="28"/>
        </w:rPr>
        <w:t>:</w:t>
      </w:r>
      <w:r w:rsidR="001E3E06" w:rsidRPr="00EF0E7D">
        <w:rPr>
          <w:b/>
          <w:bCs/>
          <w:i/>
          <w:iCs/>
          <w:color w:val="666666"/>
          <w:sz w:val="18"/>
          <w:szCs w:val="18"/>
          <w:bdr w:val="none" w:sz="0" w:space="0" w:color="auto" w:frame="1"/>
          <w:shd w:val="clear" w:color="auto" w:fill="FFFFFF"/>
        </w:rPr>
        <w:t xml:space="preserve"> </w:t>
      </w:r>
      <w:r w:rsidR="001E3E06" w:rsidRPr="00EF0E7D">
        <w:rPr>
          <w:b/>
          <w:bCs/>
          <w:i/>
          <w:iCs/>
          <w:sz w:val="28"/>
        </w:rPr>
        <w:t>P</w:t>
      </w:r>
      <w:r w:rsidR="001E3E06" w:rsidRPr="00EF0E7D">
        <w:rPr>
          <w:i/>
          <w:iCs/>
          <w:sz w:val="28"/>
        </w:rPr>
        <w:t>HP</w:t>
      </w:r>
    </w:p>
    <w:p w14:paraId="62FCBE2B" w14:textId="543A33E1" w:rsidR="00017261" w:rsidRPr="00EF0E7D" w:rsidRDefault="00017261" w:rsidP="00E5408D">
      <w:pPr>
        <w:pStyle w:val="ListParagraph"/>
        <w:spacing w:after="120" w:line="288" w:lineRule="auto"/>
        <w:ind w:left="1080"/>
        <w:jc w:val="both"/>
        <w:rPr>
          <w:sz w:val="2"/>
          <w:szCs w:val="2"/>
        </w:rPr>
      </w:pPr>
    </w:p>
    <w:p w14:paraId="57E521DE" w14:textId="53CD2FA2" w:rsidR="00E5408D" w:rsidRPr="00EF0E7D" w:rsidRDefault="00E5408D" w:rsidP="00E5408D">
      <w:pPr>
        <w:pStyle w:val="ListParagraph"/>
        <w:spacing w:after="120" w:line="288" w:lineRule="auto"/>
        <w:ind w:left="1080"/>
        <w:jc w:val="both"/>
        <w:rPr>
          <w:sz w:val="2"/>
          <w:szCs w:val="2"/>
        </w:rPr>
      </w:pPr>
    </w:p>
    <w:p w14:paraId="01A93D49" w14:textId="77777777" w:rsidR="00E5408D" w:rsidRPr="00EF0E7D" w:rsidRDefault="00E5408D" w:rsidP="00E5408D">
      <w:pPr>
        <w:pStyle w:val="ListParagraph"/>
        <w:spacing w:after="120" w:line="288" w:lineRule="auto"/>
        <w:ind w:left="1080"/>
        <w:jc w:val="both"/>
        <w:rPr>
          <w:sz w:val="2"/>
          <w:szCs w:val="2"/>
        </w:rPr>
      </w:pPr>
    </w:p>
    <w:p w14:paraId="4672019D" w14:textId="15B04E97" w:rsidR="00FE02A3" w:rsidRPr="00EF0E7D" w:rsidRDefault="00FE02A3" w:rsidP="00E5408D">
      <w:pPr>
        <w:pStyle w:val="ListParagraph"/>
        <w:spacing w:after="120" w:line="288" w:lineRule="auto"/>
        <w:ind w:left="1080"/>
        <w:jc w:val="both"/>
        <w:rPr>
          <w:sz w:val="2"/>
          <w:szCs w:val="2"/>
        </w:rPr>
      </w:pPr>
    </w:p>
    <w:p w14:paraId="27C3B1C0" w14:textId="77777777" w:rsidR="00FE02A3" w:rsidRPr="00EF0E7D" w:rsidRDefault="00FE02A3" w:rsidP="00E5408D">
      <w:pPr>
        <w:pStyle w:val="ListParagraph"/>
        <w:spacing w:after="120" w:line="288" w:lineRule="auto"/>
        <w:ind w:left="1080"/>
        <w:jc w:val="both"/>
        <w:rPr>
          <w:sz w:val="2"/>
          <w:szCs w:val="2"/>
        </w:rPr>
      </w:pPr>
    </w:p>
    <w:p w14:paraId="67664A55" w14:textId="7960FACE" w:rsidR="00204BEC" w:rsidRPr="00EF0E7D" w:rsidRDefault="00017261" w:rsidP="00E5408D">
      <w:pPr>
        <w:pStyle w:val="ListParagraph"/>
        <w:numPr>
          <w:ilvl w:val="0"/>
          <w:numId w:val="3"/>
        </w:numPr>
        <w:spacing w:line="288" w:lineRule="auto"/>
        <w:jc w:val="both"/>
        <w:rPr>
          <w:sz w:val="28"/>
        </w:rPr>
      </w:pPr>
      <w:r w:rsidRPr="00EF0E7D">
        <w:rPr>
          <w:sz w:val="28"/>
        </w:rPr>
        <w:t xml:space="preserve">Text Editor: </w:t>
      </w:r>
      <w:r w:rsidR="00204BEC" w:rsidRPr="00EF0E7D">
        <w:rPr>
          <w:sz w:val="28"/>
        </w:rPr>
        <w:t>Sublime/</w:t>
      </w:r>
      <w:r w:rsidR="0007449E" w:rsidRPr="00EF0E7D">
        <w:rPr>
          <w:sz w:val="28"/>
        </w:rPr>
        <w:t xml:space="preserve"> </w:t>
      </w:r>
      <w:r w:rsidR="00204BEC" w:rsidRPr="00EF0E7D">
        <w:rPr>
          <w:sz w:val="28"/>
        </w:rPr>
        <w:t>Notepad++</w:t>
      </w:r>
    </w:p>
    <w:p w14:paraId="5AA1B7B4" w14:textId="19D7356B" w:rsidR="00204BEC" w:rsidRPr="00EF0E7D" w:rsidRDefault="00017261" w:rsidP="00E5408D">
      <w:pPr>
        <w:pStyle w:val="ListParagraph"/>
        <w:numPr>
          <w:ilvl w:val="0"/>
          <w:numId w:val="3"/>
        </w:numPr>
        <w:spacing w:line="288" w:lineRule="auto"/>
        <w:jc w:val="both"/>
        <w:rPr>
          <w:sz w:val="28"/>
        </w:rPr>
      </w:pPr>
      <w:r w:rsidRPr="00EF0E7D">
        <w:rPr>
          <w:sz w:val="28"/>
        </w:rPr>
        <w:t>Source C</w:t>
      </w:r>
      <w:r w:rsidR="00204BEC" w:rsidRPr="00EF0E7D">
        <w:rPr>
          <w:sz w:val="28"/>
        </w:rPr>
        <w:t>ontrol: GitHub</w:t>
      </w:r>
      <w:r w:rsidRPr="00EF0E7D">
        <w:rPr>
          <w:sz w:val="28"/>
        </w:rPr>
        <w:t>/</w:t>
      </w:r>
      <w:r w:rsidR="0007449E" w:rsidRPr="00EF0E7D">
        <w:rPr>
          <w:sz w:val="28"/>
        </w:rPr>
        <w:t xml:space="preserve"> </w:t>
      </w:r>
      <w:r w:rsidRPr="00EF0E7D">
        <w:rPr>
          <w:sz w:val="28"/>
        </w:rPr>
        <w:t>SourceTree</w:t>
      </w:r>
    </w:p>
    <w:p w14:paraId="06488185" w14:textId="152E1A37" w:rsidR="001E3E06" w:rsidRPr="00EF0E7D" w:rsidRDefault="00017261" w:rsidP="00E5408D">
      <w:pPr>
        <w:pStyle w:val="ListParagraph"/>
        <w:numPr>
          <w:ilvl w:val="0"/>
          <w:numId w:val="3"/>
        </w:numPr>
        <w:spacing w:line="288" w:lineRule="auto"/>
        <w:jc w:val="both"/>
        <w:rPr>
          <w:sz w:val="28"/>
        </w:rPr>
      </w:pPr>
      <w:r w:rsidRPr="00EF0E7D">
        <w:rPr>
          <w:sz w:val="28"/>
        </w:rPr>
        <w:t>Testing</w:t>
      </w:r>
      <w:r w:rsidR="00E5408D" w:rsidRPr="00EF0E7D">
        <w:rPr>
          <w:sz w:val="28"/>
        </w:rPr>
        <w:t xml:space="preserve"> Tool</w:t>
      </w:r>
      <w:r w:rsidRPr="00EF0E7D">
        <w:rPr>
          <w:sz w:val="28"/>
        </w:rPr>
        <w:t>: Selenium</w:t>
      </w:r>
    </w:p>
    <w:p w14:paraId="593E720C" w14:textId="5A208E19" w:rsidR="00017261" w:rsidRPr="00EF0E7D" w:rsidRDefault="0007449E" w:rsidP="00E5408D">
      <w:pPr>
        <w:pStyle w:val="ListParagraph"/>
        <w:numPr>
          <w:ilvl w:val="0"/>
          <w:numId w:val="3"/>
        </w:numPr>
        <w:spacing w:line="288" w:lineRule="auto"/>
        <w:jc w:val="both"/>
        <w:rPr>
          <w:sz w:val="28"/>
        </w:rPr>
      </w:pPr>
      <w:r w:rsidRPr="00EF0E7D">
        <w:rPr>
          <w:sz w:val="28"/>
        </w:rPr>
        <w:t>Browsers: Chrome/</w:t>
      </w:r>
      <w:r w:rsidR="00017261" w:rsidRPr="00EF0E7D">
        <w:rPr>
          <w:sz w:val="28"/>
        </w:rPr>
        <w:t xml:space="preserve"> Fi</w:t>
      </w:r>
      <w:r w:rsidRPr="00EF0E7D">
        <w:rPr>
          <w:sz w:val="28"/>
        </w:rPr>
        <w:t>refox/</w:t>
      </w:r>
      <w:r w:rsidR="00017261" w:rsidRPr="00EF0E7D">
        <w:rPr>
          <w:sz w:val="28"/>
        </w:rPr>
        <w:t xml:space="preserve"> Internet Explorer</w:t>
      </w:r>
    </w:p>
    <w:p w14:paraId="2DF828A1" w14:textId="27994116" w:rsidR="00E5408D" w:rsidRPr="00EF0E7D" w:rsidRDefault="00E5408D" w:rsidP="00E5408D">
      <w:pPr>
        <w:pStyle w:val="ListParagraph"/>
        <w:numPr>
          <w:ilvl w:val="0"/>
          <w:numId w:val="3"/>
        </w:numPr>
        <w:spacing w:line="288" w:lineRule="auto"/>
        <w:jc w:val="both"/>
        <w:rPr>
          <w:sz w:val="28"/>
        </w:rPr>
      </w:pPr>
      <w:r w:rsidRPr="00EF0E7D">
        <w:rPr>
          <w:sz w:val="28"/>
        </w:rPr>
        <w:t>Local Server: WampServer</w:t>
      </w:r>
    </w:p>
    <w:p w14:paraId="6D896297" w14:textId="6F2A6DC4" w:rsidR="00B41C3B" w:rsidRPr="00EF0E7D" w:rsidRDefault="00B41C3B" w:rsidP="00E653C7">
      <w:pPr>
        <w:rPr>
          <w:color w:val="5B9BD5" w:themeColor="accent1"/>
          <w:sz w:val="36"/>
        </w:rPr>
      </w:pPr>
    </w:p>
    <w:p w14:paraId="3979B56B" w14:textId="3CF4F7F7" w:rsidR="00B41C3B" w:rsidRPr="00EF0E7D" w:rsidRDefault="00E653C7" w:rsidP="00E653C7">
      <w:pPr>
        <w:rPr>
          <w:color w:val="5B9BD5" w:themeColor="accent1"/>
          <w:sz w:val="36"/>
        </w:rPr>
      </w:pPr>
      <w:bookmarkStart w:id="81" w:name="_Hlk477824822"/>
      <w:bookmarkStart w:id="82" w:name="FunctionalityChart"/>
      <w:r w:rsidRPr="00EF0E7D">
        <w:rPr>
          <w:color w:val="5B9BD5" w:themeColor="accent1"/>
          <w:sz w:val="36"/>
        </w:rPr>
        <w:t>Functionality Chart</w:t>
      </w:r>
    </w:p>
    <w:tbl>
      <w:tblPr>
        <w:tblStyle w:val="GridTable1Light-Accent1"/>
        <w:tblpPr w:leftFromText="180" w:rightFromText="180" w:vertAnchor="text" w:horzAnchor="margin" w:tblpY="93"/>
        <w:tblW w:w="9634" w:type="dxa"/>
        <w:tblLook w:val="04A0" w:firstRow="1" w:lastRow="0" w:firstColumn="1" w:lastColumn="0" w:noHBand="0" w:noVBand="1"/>
      </w:tblPr>
      <w:tblGrid>
        <w:gridCol w:w="3681"/>
        <w:gridCol w:w="2126"/>
        <w:gridCol w:w="2126"/>
        <w:gridCol w:w="1701"/>
      </w:tblGrid>
      <w:tr w:rsidR="00E653C7" w:rsidRPr="00EF0E7D" w14:paraId="06C425B7" w14:textId="77777777" w:rsidTr="00CD4B04">
        <w:trPr>
          <w:cnfStyle w:val="100000000000" w:firstRow="1" w:lastRow="0" w:firstColumn="0" w:lastColumn="0" w:oddVBand="0" w:evenVBand="0" w:oddHBand="0" w:evenHBand="0" w:firstRowFirstColumn="0" w:firstRowLastColumn="0" w:lastRowFirstColumn="0" w:lastRowLastColumn="0"/>
          <w:trHeight w:val="430"/>
        </w:trPr>
        <w:tc>
          <w:tcPr>
            <w:cnfStyle w:val="001000000000" w:firstRow="0" w:lastRow="0" w:firstColumn="1" w:lastColumn="0" w:oddVBand="0" w:evenVBand="0" w:oddHBand="0" w:evenHBand="0" w:firstRowFirstColumn="0" w:firstRowLastColumn="0" w:lastRowFirstColumn="0" w:lastRowLastColumn="0"/>
            <w:tcW w:w="3681" w:type="dxa"/>
            <w:tcBorders>
              <w:tl2br w:val="single" w:sz="4" w:space="0" w:color="auto"/>
            </w:tcBorders>
          </w:tcPr>
          <w:bookmarkEnd w:id="81"/>
          <w:bookmarkEnd w:id="82"/>
          <w:p w14:paraId="60A3494D" w14:textId="08F5117F" w:rsidR="00E653C7" w:rsidRPr="00EF0E7D" w:rsidRDefault="00E653C7" w:rsidP="009C3093">
            <w:pPr>
              <w:rPr>
                <w:sz w:val="28"/>
              </w:rPr>
            </w:pPr>
            <w:r w:rsidRPr="00EF0E7D">
              <w:rPr>
                <w:sz w:val="28"/>
              </w:rPr>
              <w:t xml:space="preserve">                  </w:t>
            </w:r>
            <w:bookmarkStart w:id="83" w:name="_Hlk477109599"/>
            <w:r w:rsidR="009C3093" w:rsidRPr="00EF0E7D">
              <w:rPr>
                <w:sz w:val="28"/>
              </w:rPr>
              <w:t xml:space="preserve">      </w:t>
            </w:r>
            <w:r w:rsidR="00CD4B04">
              <w:rPr>
                <w:sz w:val="28"/>
              </w:rPr>
              <w:t xml:space="preserve">         </w:t>
            </w:r>
            <w:r w:rsidR="004504E7" w:rsidRPr="00EF0E7D">
              <w:rPr>
                <w:sz w:val="28"/>
              </w:rPr>
              <w:t>R</w:t>
            </w:r>
            <w:r w:rsidR="00F94C4E" w:rsidRPr="00EF0E7D">
              <w:rPr>
                <w:sz w:val="28"/>
              </w:rPr>
              <w:t>oles</w:t>
            </w:r>
            <w:r w:rsidRPr="00EF0E7D">
              <w:rPr>
                <w:sz w:val="28"/>
              </w:rPr>
              <w:t xml:space="preserve"> </w:t>
            </w:r>
            <w:bookmarkEnd w:id="83"/>
            <w:r w:rsidRPr="00EF0E7D">
              <w:rPr>
                <w:sz w:val="28"/>
              </w:rPr>
              <w:t>Accessibility</w:t>
            </w:r>
            <w:r w:rsidRPr="00EF0E7D">
              <w:rPr>
                <w:b w:val="0"/>
                <w:bCs w:val="0"/>
                <w:sz w:val="28"/>
              </w:rPr>
              <w:t xml:space="preserve"> </w:t>
            </w:r>
          </w:p>
        </w:tc>
        <w:tc>
          <w:tcPr>
            <w:tcW w:w="2126" w:type="dxa"/>
          </w:tcPr>
          <w:p w14:paraId="733FE80F" w14:textId="77777777" w:rsidR="00E653C7" w:rsidRPr="00EF0E7D" w:rsidRDefault="00E653C7" w:rsidP="00953EF4">
            <w:pPr>
              <w:spacing w:line="288" w:lineRule="auto"/>
              <w:jc w:val="center"/>
              <w:cnfStyle w:val="100000000000" w:firstRow="1" w:lastRow="0" w:firstColumn="0" w:lastColumn="0" w:oddVBand="0" w:evenVBand="0" w:oddHBand="0" w:evenHBand="0" w:firstRowFirstColumn="0" w:firstRowLastColumn="0" w:lastRowFirstColumn="0" w:lastRowLastColumn="0"/>
              <w:rPr>
                <w:sz w:val="28"/>
              </w:rPr>
            </w:pPr>
            <w:r w:rsidRPr="00EF0E7D">
              <w:rPr>
                <w:sz w:val="28"/>
              </w:rPr>
              <w:t>Admin</w:t>
            </w:r>
          </w:p>
        </w:tc>
        <w:tc>
          <w:tcPr>
            <w:tcW w:w="2126" w:type="dxa"/>
          </w:tcPr>
          <w:p w14:paraId="75B68686" w14:textId="154FAF70" w:rsidR="00E653C7" w:rsidRPr="00EF0E7D" w:rsidRDefault="00E653C7" w:rsidP="00953EF4">
            <w:pPr>
              <w:spacing w:line="288" w:lineRule="auto"/>
              <w:jc w:val="center"/>
              <w:cnfStyle w:val="100000000000" w:firstRow="1" w:lastRow="0" w:firstColumn="0" w:lastColumn="0" w:oddVBand="0" w:evenVBand="0" w:oddHBand="0" w:evenHBand="0" w:firstRowFirstColumn="0" w:firstRowLastColumn="0" w:lastRowFirstColumn="0" w:lastRowLastColumn="0"/>
              <w:rPr>
                <w:sz w:val="28"/>
              </w:rPr>
            </w:pPr>
            <w:bookmarkStart w:id="84" w:name="_Hlk477127855"/>
            <w:bookmarkStart w:id="85" w:name="OLE_LINK8"/>
            <w:r w:rsidRPr="00EF0E7D">
              <w:rPr>
                <w:sz w:val="28"/>
              </w:rPr>
              <w:t>Instructor</w:t>
            </w:r>
            <w:bookmarkEnd w:id="84"/>
            <w:bookmarkEnd w:id="85"/>
          </w:p>
        </w:tc>
        <w:tc>
          <w:tcPr>
            <w:tcW w:w="1701" w:type="dxa"/>
          </w:tcPr>
          <w:p w14:paraId="7653C547" w14:textId="77777777" w:rsidR="00E653C7" w:rsidRPr="00EF0E7D" w:rsidRDefault="00E653C7" w:rsidP="00953EF4">
            <w:pPr>
              <w:spacing w:line="288" w:lineRule="auto"/>
              <w:jc w:val="center"/>
              <w:cnfStyle w:val="100000000000" w:firstRow="1" w:lastRow="0" w:firstColumn="0" w:lastColumn="0" w:oddVBand="0" w:evenVBand="0" w:oddHBand="0" w:evenHBand="0" w:firstRowFirstColumn="0" w:firstRowLastColumn="0" w:lastRowFirstColumn="0" w:lastRowLastColumn="0"/>
              <w:rPr>
                <w:sz w:val="28"/>
              </w:rPr>
            </w:pPr>
            <w:r w:rsidRPr="00EF0E7D">
              <w:rPr>
                <w:sz w:val="28"/>
              </w:rPr>
              <w:t>Student</w:t>
            </w:r>
          </w:p>
        </w:tc>
      </w:tr>
      <w:tr w:rsidR="00E653C7" w:rsidRPr="00EF0E7D" w14:paraId="5161CF88" w14:textId="77777777" w:rsidTr="00CD4B04">
        <w:trPr>
          <w:trHeight w:val="170"/>
        </w:trPr>
        <w:tc>
          <w:tcPr>
            <w:cnfStyle w:val="001000000000" w:firstRow="0" w:lastRow="0" w:firstColumn="1" w:lastColumn="0" w:oddVBand="0" w:evenVBand="0" w:oddHBand="0" w:evenHBand="0" w:firstRowFirstColumn="0" w:firstRowLastColumn="0" w:lastRowFirstColumn="0" w:lastRowLastColumn="0"/>
            <w:tcW w:w="3681" w:type="dxa"/>
          </w:tcPr>
          <w:p w14:paraId="2DE786C4" w14:textId="162B41B1" w:rsidR="00E653C7" w:rsidRPr="00EF0E7D" w:rsidRDefault="00953EF4" w:rsidP="00953EF4">
            <w:pPr>
              <w:spacing w:line="288" w:lineRule="auto"/>
              <w:jc w:val="both"/>
              <w:rPr>
                <w:b w:val="0"/>
                <w:sz w:val="28"/>
              </w:rPr>
            </w:pPr>
            <w:r w:rsidRPr="00EF0E7D">
              <w:rPr>
                <w:b w:val="0"/>
                <w:sz w:val="28"/>
              </w:rPr>
              <w:t>User</w:t>
            </w:r>
            <w:r w:rsidR="00277F6A" w:rsidRPr="00EF0E7D">
              <w:rPr>
                <w:b w:val="0"/>
                <w:sz w:val="28"/>
              </w:rPr>
              <w:t>s</w:t>
            </w:r>
          </w:p>
        </w:tc>
        <w:tc>
          <w:tcPr>
            <w:tcW w:w="2126" w:type="dxa"/>
          </w:tcPr>
          <w:p w14:paraId="2629EA44" w14:textId="690C8996" w:rsidR="00E653C7" w:rsidRPr="00737523" w:rsidRDefault="004504E7" w:rsidP="00F94C4E">
            <w:pPr>
              <w:spacing w:line="288" w:lineRule="auto"/>
              <w:jc w:val="center"/>
              <w:cnfStyle w:val="000000000000" w:firstRow="0" w:lastRow="0" w:firstColumn="0" w:lastColumn="0" w:oddVBand="0" w:evenVBand="0" w:oddHBand="0" w:evenHBand="0" w:firstRowFirstColumn="0" w:firstRowLastColumn="0" w:lastRowFirstColumn="0" w:lastRowLastColumn="0"/>
              <w:rPr>
                <w:sz w:val="28"/>
              </w:rPr>
            </w:pPr>
            <w:r w:rsidRPr="00737523">
              <w:rPr>
                <w:sz w:val="28"/>
              </w:rPr>
              <w:t>F</w:t>
            </w:r>
          </w:p>
        </w:tc>
        <w:tc>
          <w:tcPr>
            <w:tcW w:w="2126" w:type="dxa"/>
          </w:tcPr>
          <w:p w14:paraId="310CFD1C" w14:textId="690ABB3E" w:rsidR="00E653C7" w:rsidRPr="00737523" w:rsidRDefault="00953EF4" w:rsidP="00F94C4E">
            <w:pPr>
              <w:spacing w:line="288" w:lineRule="auto"/>
              <w:jc w:val="center"/>
              <w:cnfStyle w:val="000000000000" w:firstRow="0" w:lastRow="0" w:firstColumn="0" w:lastColumn="0" w:oddVBand="0" w:evenVBand="0" w:oddHBand="0" w:evenHBand="0" w:firstRowFirstColumn="0" w:firstRowLastColumn="0" w:lastRowFirstColumn="0" w:lastRowLastColumn="0"/>
              <w:rPr>
                <w:sz w:val="28"/>
              </w:rPr>
            </w:pPr>
            <w:r w:rsidRPr="00737523">
              <w:rPr>
                <w:sz w:val="28"/>
              </w:rPr>
              <w:t>N</w:t>
            </w:r>
          </w:p>
        </w:tc>
        <w:tc>
          <w:tcPr>
            <w:tcW w:w="1701" w:type="dxa"/>
          </w:tcPr>
          <w:p w14:paraId="5A56DCCF" w14:textId="5BBE311C" w:rsidR="00E653C7" w:rsidRPr="00737523" w:rsidRDefault="00953EF4" w:rsidP="00F94C4E">
            <w:pPr>
              <w:spacing w:line="288" w:lineRule="auto"/>
              <w:jc w:val="center"/>
              <w:cnfStyle w:val="000000000000" w:firstRow="0" w:lastRow="0" w:firstColumn="0" w:lastColumn="0" w:oddVBand="0" w:evenVBand="0" w:oddHBand="0" w:evenHBand="0" w:firstRowFirstColumn="0" w:firstRowLastColumn="0" w:lastRowFirstColumn="0" w:lastRowLastColumn="0"/>
              <w:rPr>
                <w:sz w:val="28"/>
              </w:rPr>
            </w:pPr>
            <w:r w:rsidRPr="00737523">
              <w:rPr>
                <w:sz w:val="28"/>
              </w:rPr>
              <w:t>N</w:t>
            </w:r>
          </w:p>
        </w:tc>
      </w:tr>
      <w:tr w:rsidR="008D169C" w:rsidRPr="00EF0E7D" w14:paraId="22CBAA9C" w14:textId="77777777" w:rsidTr="00CD4B04">
        <w:trPr>
          <w:trHeight w:val="170"/>
        </w:trPr>
        <w:tc>
          <w:tcPr>
            <w:cnfStyle w:val="001000000000" w:firstRow="0" w:lastRow="0" w:firstColumn="1" w:lastColumn="0" w:oddVBand="0" w:evenVBand="0" w:oddHBand="0" w:evenHBand="0" w:firstRowFirstColumn="0" w:firstRowLastColumn="0" w:lastRowFirstColumn="0" w:lastRowLastColumn="0"/>
            <w:tcW w:w="3681" w:type="dxa"/>
          </w:tcPr>
          <w:p w14:paraId="22ED0E8C" w14:textId="6AF06C9E" w:rsidR="008D169C" w:rsidRPr="00EF0E7D" w:rsidRDefault="008D169C" w:rsidP="008D169C">
            <w:pPr>
              <w:spacing w:line="288" w:lineRule="auto"/>
              <w:jc w:val="both"/>
              <w:rPr>
                <w:b w:val="0"/>
              </w:rPr>
            </w:pPr>
            <w:bookmarkStart w:id="86" w:name="_Hlk477126721"/>
            <w:bookmarkStart w:id="87" w:name="OLE_LINK4"/>
            <w:r w:rsidRPr="00EF0E7D">
              <w:rPr>
                <w:b w:val="0"/>
                <w:sz w:val="28"/>
              </w:rPr>
              <w:t>Classes</w:t>
            </w:r>
            <w:bookmarkEnd w:id="86"/>
            <w:bookmarkEnd w:id="87"/>
          </w:p>
        </w:tc>
        <w:tc>
          <w:tcPr>
            <w:tcW w:w="2126" w:type="dxa"/>
          </w:tcPr>
          <w:p w14:paraId="7B53C7C7" w14:textId="6C6C8D40" w:rsidR="008D169C" w:rsidRPr="00737523" w:rsidRDefault="00FC3CC8" w:rsidP="00F94C4E">
            <w:pPr>
              <w:spacing w:line="288" w:lineRule="auto"/>
              <w:jc w:val="center"/>
              <w:cnfStyle w:val="000000000000" w:firstRow="0" w:lastRow="0" w:firstColumn="0" w:lastColumn="0" w:oddVBand="0" w:evenVBand="0" w:oddHBand="0" w:evenHBand="0" w:firstRowFirstColumn="0" w:firstRowLastColumn="0" w:lastRowFirstColumn="0" w:lastRowLastColumn="0"/>
              <w:rPr>
                <w:sz w:val="28"/>
              </w:rPr>
            </w:pPr>
            <w:ins w:id="88" w:author="ChiKin Lee" w:date="2017-03-30T21:55:00Z">
              <w:r>
                <w:rPr>
                  <w:sz w:val="28"/>
                </w:rPr>
                <w:t>RUD</w:t>
              </w:r>
            </w:ins>
            <w:del w:id="89" w:author="ChiKin Lee" w:date="2017-03-30T21:55:00Z">
              <w:r w:rsidR="00D57E31" w:rsidRPr="00737523" w:rsidDel="00FC3CC8">
                <w:rPr>
                  <w:sz w:val="28"/>
                </w:rPr>
                <w:delText>F</w:delText>
              </w:r>
            </w:del>
          </w:p>
        </w:tc>
        <w:tc>
          <w:tcPr>
            <w:tcW w:w="2126" w:type="dxa"/>
          </w:tcPr>
          <w:p w14:paraId="582422F7" w14:textId="303E760C" w:rsidR="008D169C" w:rsidRPr="00737523" w:rsidRDefault="00FC3CC8" w:rsidP="00F94C4E">
            <w:pPr>
              <w:spacing w:line="288" w:lineRule="auto"/>
              <w:jc w:val="center"/>
              <w:cnfStyle w:val="000000000000" w:firstRow="0" w:lastRow="0" w:firstColumn="0" w:lastColumn="0" w:oddVBand="0" w:evenVBand="0" w:oddHBand="0" w:evenHBand="0" w:firstRowFirstColumn="0" w:firstRowLastColumn="0" w:lastRowFirstColumn="0" w:lastRowLastColumn="0"/>
              <w:rPr>
                <w:sz w:val="28"/>
              </w:rPr>
            </w:pPr>
            <w:ins w:id="90" w:author="ChiKin Lee" w:date="2017-03-30T21:55:00Z">
              <w:r>
                <w:rPr>
                  <w:sz w:val="28"/>
                </w:rPr>
                <w:t>FO</w:t>
              </w:r>
            </w:ins>
            <w:del w:id="91" w:author="ChiKin Lee" w:date="2017-03-30T21:55:00Z">
              <w:r w:rsidR="008D169C" w:rsidRPr="00737523" w:rsidDel="00FC3CC8">
                <w:rPr>
                  <w:sz w:val="28"/>
                </w:rPr>
                <w:delText>N</w:delText>
              </w:r>
            </w:del>
          </w:p>
        </w:tc>
        <w:tc>
          <w:tcPr>
            <w:tcW w:w="1701" w:type="dxa"/>
          </w:tcPr>
          <w:p w14:paraId="7D5E395D" w14:textId="5B86507F" w:rsidR="008D169C" w:rsidRPr="00737523" w:rsidRDefault="008D169C" w:rsidP="00F94C4E">
            <w:pPr>
              <w:spacing w:line="288" w:lineRule="auto"/>
              <w:jc w:val="center"/>
              <w:cnfStyle w:val="000000000000" w:firstRow="0" w:lastRow="0" w:firstColumn="0" w:lastColumn="0" w:oddVBand="0" w:evenVBand="0" w:oddHBand="0" w:evenHBand="0" w:firstRowFirstColumn="0" w:firstRowLastColumn="0" w:lastRowFirstColumn="0" w:lastRowLastColumn="0"/>
              <w:rPr>
                <w:sz w:val="28"/>
              </w:rPr>
            </w:pPr>
            <w:r w:rsidRPr="00737523">
              <w:rPr>
                <w:sz w:val="28"/>
              </w:rPr>
              <w:t>N</w:t>
            </w:r>
          </w:p>
        </w:tc>
      </w:tr>
      <w:tr w:rsidR="008D169C" w:rsidRPr="00EF0E7D" w14:paraId="56F5118E" w14:textId="77777777" w:rsidTr="00CD4B04">
        <w:trPr>
          <w:trHeight w:val="170"/>
        </w:trPr>
        <w:tc>
          <w:tcPr>
            <w:cnfStyle w:val="001000000000" w:firstRow="0" w:lastRow="0" w:firstColumn="1" w:lastColumn="0" w:oddVBand="0" w:evenVBand="0" w:oddHBand="0" w:evenHBand="0" w:firstRowFirstColumn="0" w:firstRowLastColumn="0" w:lastRowFirstColumn="0" w:lastRowLastColumn="0"/>
            <w:tcW w:w="3681" w:type="dxa"/>
          </w:tcPr>
          <w:p w14:paraId="58303CC6" w14:textId="6EDA54EA" w:rsidR="008D169C" w:rsidRPr="00EF0E7D" w:rsidRDefault="008D169C" w:rsidP="008D169C">
            <w:pPr>
              <w:spacing w:line="288" w:lineRule="auto"/>
              <w:jc w:val="both"/>
              <w:rPr>
                <w:b w:val="0"/>
                <w:sz w:val="28"/>
              </w:rPr>
            </w:pPr>
            <w:bookmarkStart w:id="92" w:name="_Hlk477111575"/>
            <w:bookmarkStart w:id="93" w:name="_Hlk477111200"/>
            <w:r w:rsidRPr="00EF0E7D">
              <w:rPr>
                <w:b w:val="0"/>
                <w:sz w:val="28"/>
              </w:rPr>
              <w:t xml:space="preserve">Projects </w:t>
            </w:r>
            <w:bookmarkEnd w:id="92"/>
            <w:r w:rsidRPr="00EF0E7D">
              <w:rPr>
                <w:b w:val="0"/>
                <w:sz w:val="28"/>
              </w:rPr>
              <w:t>in Classes</w:t>
            </w:r>
          </w:p>
        </w:tc>
        <w:tc>
          <w:tcPr>
            <w:tcW w:w="2126" w:type="dxa"/>
          </w:tcPr>
          <w:p w14:paraId="4D985F7B" w14:textId="00938999" w:rsidR="008D169C" w:rsidRPr="00737523" w:rsidRDefault="008D169C" w:rsidP="00F94C4E">
            <w:pPr>
              <w:spacing w:line="288" w:lineRule="auto"/>
              <w:jc w:val="center"/>
              <w:cnfStyle w:val="000000000000" w:firstRow="0" w:lastRow="0" w:firstColumn="0" w:lastColumn="0" w:oddVBand="0" w:evenVBand="0" w:oddHBand="0" w:evenHBand="0" w:firstRowFirstColumn="0" w:firstRowLastColumn="0" w:lastRowFirstColumn="0" w:lastRowLastColumn="0"/>
              <w:rPr>
                <w:sz w:val="28"/>
              </w:rPr>
            </w:pPr>
            <w:r w:rsidRPr="00737523">
              <w:rPr>
                <w:sz w:val="28"/>
              </w:rPr>
              <w:t>F</w:t>
            </w:r>
          </w:p>
        </w:tc>
        <w:tc>
          <w:tcPr>
            <w:tcW w:w="2126" w:type="dxa"/>
          </w:tcPr>
          <w:p w14:paraId="6993CC92" w14:textId="6CA19F9F" w:rsidR="008D169C" w:rsidRPr="00737523" w:rsidRDefault="008D7424" w:rsidP="00F94C4E">
            <w:pPr>
              <w:spacing w:line="288" w:lineRule="auto"/>
              <w:jc w:val="center"/>
              <w:cnfStyle w:val="000000000000" w:firstRow="0" w:lastRow="0" w:firstColumn="0" w:lastColumn="0" w:oddVBand="0" w:evenVBand="0" w:oddHBand="0" w:evenHBand="0" w:firstRowFirstColumn="0" w:firstRowLastColumn="0" w:lastRowFirstColumn="0" w:lastRowLastColumn="0"/>
              <w:rPr>
                <w:sz w:val="28"/>
              </w:rPr>
            </w:pPr>
            <w:r w:rsidRPr="00737523">
              <w:rPr>
                <w:sz w:val="28"/>
              </w:rPr>
              <w:t>ARD</w:t>
            </w:r>
            <w:r w:rsidR="008D169C" w:rsidRPr="00737523">
              <w:rPr>
                <w:sz w:val="28"/>
              </w:rPr>
              <w:t>O</w:t>
            </w:r>
          </w:p>
        </w:tc>
        <w:tc>
          <w:tcPr>
            <w:tcW w:w="1701" w:type="dxa"/>
          </w:tcPr>
          <w:p w14:paraId="661BE38A" w14:textId="28167502" w:rsidR="008D169C" w:rsidRPr="00737523" w:rsidRDefault="008D169C" w:rsidP="00F94C4E">
            <w:pPr>
              <w:spacing w:line="288" w:lineRule="auto"/>
              <w:jc w:val="center"/>
              <w:cnfStyle w:val="000000000000" w:firstRow="0" w:lastRow="0" w:firstColumn="0" w:lastColumn="0" w:oddVBand="0" w:evenVBand="0" w:oddHBand="0" w:evenHBand="0" w:firstRowFirstColumn="0" w:firstRowLastColumn="0" w:lastRowFirstColumn="0" w:lastRowLastColumn="0"/>
              <w:rPr>
                <w:sz w:val="28"/>
              </w:rPr>
            </w:pPr>
            <w:r w:rsidRPr="00737523">
              <w:rPr>
                <w:sz w:val="28"/>
              </w:rPr>
              <w:t>N</w:t>
            </w:r>
          </w:p>
        </w:tc>
      </w:tr>
      <w:tr w:rsidR="008D169C" w:rsidRPr="00EF0E7D" w14:paraId="5CEBE9C7" w14:textId="77777777" w:rsidTr="00CD4B04">
        <w:trPr>
          <w:trHeight w:val="170"/>
        </w:trPr>
        <w:tc>
          <w:tcPr>
            <w:cnfStyle w:val="001000000000" w:firstRow="0" w:lastRow="0" w:firstColumn="1" w:lastColumn="0" w:oddVBand="0" w:evenVBand="0" w:oddHBand="0" w:evenHBand="0" w:firstRowFirstColumn="0" w:firstRowLastColumn="0" w:lastRowFirstColumn="0" w:lastRowLastColumn="0"/>
            <w:tcW w:w="3681" w:type="dxa"/>
          </w:tcPr>
          <w:p w14:paraId="25E81163" w14:textId="45448537" w:rsidR="008D169C" w:rsidRPr="00EF0E7D" w:rsidRDefault="000934C2" w:rsidP="008D169C">
            <w:pPr>
              <w:spacing w:line="288" w:lineRule="auto"/>
              <w:jc w:val="both"/>
              <w:rPr>
                <w:b w:val="0"/>
                <w:sz w:val="28"/>
              </w:rPr>
            </w:pPr>
            <w:r w:rsidRPr="00EF0E7D">
              <w:rPr>
                <w:b w:val="0"/>
                <w:sz w:val="28"/>
              </w:rPr>
              <w:t>Students in Classes</w:t>
            </w:r>
          </w:p>
        </w:tc>
        <w:tc>
          <w:tcPr>
            <w:tcW w:w="2126" w:type="dxa"/>
          </w:tcPr>
          <w:p w14:paraId="52EFD636" w14:textId="23E42254" w:rsidR="008D169C" w:rsidRPr="00737523" w:rsidRDefault="00CD4B04" w:rsidP="00F94C4E">
            <w:pPr>
              <w:spacing w:line="288" w:lineRule="auto"/>
              <w:jc w:val="center"/>
              <w:cnfStyle w:val="000000000000" w:firstRow="0" w:lastRow="0" w:firstColumn="0" w:lastColumn="0" w:oddVBand="0" w:evenVBand="0" w:oddHBand="0" w:evenHBand="0" w:firstRowFirstColumn="0" w:firstRowLastColumn="0" w:lastRowFirstColumn="0" w:lastRowLastColumn="0"/>
              <w:rPr>
                <w:sz w:val="28"/>
              </w:rPr>
            </w:pPr>
            <w:r w:rsidRPr="00737523">
              <w:rPr>
                <w:sz w:val="28"/>
              </w:rPr>
              <w:t>F</w:t>
            </w:r>
          </w:p>
        </w:tc>
        <w:tc>
          <w:tcPr>
            <w:tcW w:w="2126" w:type="dxa"/>
          </w:tcPr>
          <w:p w14:paraId="55F9A7E3" w14:textId="48D3FABF" w:rsidR="008D169C" w:rsidRPr="00737523" w:rsidRDefault="008E43B7" w:rsidP="00F94C4E">
            <w:pPr>
              <w:spacing w:line="288" w:lineRule="auto"/>
              <w:jc w:val="center"/>
              <w:cnfStyle w:val="000000000000" w:firstRow="0" w:lastRow="0" w:firstColumn="0" w:lastColumn="0" w:oddVBand="0" w:evenVBand="0" w:oddHBand="0" w:evenHBand="0" w:firstRowFirstColumn="0" w:firstRowLastColumn="0" w:lastRowFirstColumn="0" w:lastRowLastColumn="0"/>
              <w:rPr>
                <w:sz w:val="28"/>
              </w:rPr>
            </w:pPr>
            <w:r w:rsidRPr="00737523">
              <w:rPr>
                <w:sz w:val="28"/>
              </w:rPr>
              <w:t>R</w:t>
            </w:r>
            <w:r w:rsidR="007C6914" w:rsidRPr="00737523">
              <w:rPr>
                <w:sz w:val="28"/>
              </w:rPr>
              <w:t>O</w:t>
            </w:r>
          </w:p>
        </w:tc>
        <w:tc>
          <w:tcPr>
            <w:tcW w:w="1701" w:type="dxa"/>
          </w:tcPr>
          <w:p w14:paraId="65AA9A3C" w14:textId="70B76033" w:rsidR="008D169C" w:rsidRPr="00737523" w:rsidRDefault="000934C2" w:rsidP="00F94C4E">
            <w:pPr>
              <w:spacing w:line="288" w:lineRule="auto"/>
              <w:jc w:val="center"/>
              <w:cnfStyle w:val="000000000000" w:firstRow="0" w:lastRow="0" w:firstColumn="0" w:lastColumn="0" w:oddVBand="0" w:evenVBand="0" w:oddHBand="0" w:evenHBand="0" w:firstRowFirstColumn="0" w:firstRowLastColumn="0" w:lastRowFirstColumn="0" w:lastRowLastColumn="0"/>
              <w:rPr>
                <w:sz w:val="28"/>
              </w:rPr>
            </w:pPr>
            <w:r w:rsidRPr="00737523">
              <w:rPr>
                <w:sz w:val="28"/>
              </w:rPr>
              <w:t>N</w:t>
            </w:r>
          </w:p>
        </w:tc>
      </w:tr>
      <w:tr w:rsidR="00CD4B04" w:rsidRPr="00EF0E7D" w14:paraId="1B8616B3" w14:textId="77777777" w:rsidTr="00CD4B04">
        <w:trPr>
          <w:trHeight w:val="170"/>
        </w:trPr>
        <w:tc>
          <w:tcPr>
            <w:cnfStyle w:val="001000000000" w:firstRow="0" w:lastRow="0" w:firstColumn="1" w:lastColumn="0" w:oddVBand="0" w:evenVBand="0" w:oddHBand="0" w:evenHBand="0" w:firstRowFirstColumn="0" w:firstRowLastColumn="0" w:lastRowFirstColumn="0" w:lastRowLastColumn="0"/>
            <w:tcW w:w="3681" w:type="dxa"/>
          </w:tcPr>
          <w:p w14:paraId="0204B80C" w14:textId="2AAA0702" w:rsidR="00CD4B04" w:rsidRPr="00EF0E7D" w:rsidRDefault="00CD4B04" w:rsidP="00CD4B04">
            <w:pPr>
              <w:spacing w:line="288" w:lineRule="auto"/>
              <w:jc w:val="both"/>
              <w:rPr>
                <w:sz w:val="28"/>
              </w:rPr>
            </w:pPr>
            <w:bookmarkStart w:id="94" w:name="_Hlk477110648"/>
            <w:bookmarkStart w:id="95" w:name="OLE_LINK6"/>
            <w:bookmarkStart w:id="96" w:name="_Hlk477111382"/>
            <w:bookmarkEnd w:id="93"/>
            <w:r w:rsidRPr="00EF0E7D">
              <w:rPr>
                <w:b w:val="0"/>
                <w:sz w:val="28"/>
              </w:rPr>
              <w:t xml:space="preserve">Projects </w:t>
            </w:r>
            <w:bookmarkEnd w:id="94"/>
            <w:bookmarkEnd w:id="95"/>
            <w:bookmarkEnd w:id="96"/>
          </w:p>
        </w:tc>
        <w:tc>
          <w:tcPr>
            <w:tcW w:w="2126" w:type="dxa"/>
          </w:tcPr>
          <w:p w14:paraId="0A1554B1" w14:textId="63FB899A" w:rsidR="00CD4B04" w:rsidRPr="00737523" w:rsidRDefault="00D57E31" w:rsidP="00CD4B04">
            <w:pPr>
              <w:spacing w:line="288" w:lineRule="auto"/>
              <w:jc w:val="center"/>
              <w:cnfStyle w:val="000000000000" w:firstRow="0" w:lastRow="0" w:firstColumn="0" w:lastColumn="0" w:oddVBand="0" w:evenVBand="0" w:oddHBand="0" w:evenHBand="0" w:firstRowFirstColumn="0" w:firstRowLastColumn="0" w:lastRowFirstColumn="0" w:lastRowLastColumn="0"/>
              <w:rPr>
                <w:sz w:val="28"/>
              </w:rPr>
            </w:pPr>
            <w:r w:rsidRPr="00737523">
              <w:rPr>
                <w:sz w:val="28"/>
              </w:rPr>
              <w:t>ARU</w:t>
            </w:r>
          </w:p>
        </w:tc>
        <w:tc>
          <w:tcPr>
            <w:tcW w:w="2126" w:type="dxa"/>
          </w:tcPr>
          <w:p w14:paraId="6F5EC3D8" w14:textId="0EE00B63" w:rsidR="00CD4B04" w:rsidRPr="00737523" w:rsidRDefault="00CD4B04" w:rsidP="00CD4B04">
            <w:pPr>
              <w:spacing w:line="288" w:lineRule="auto"/>
              <w:jc w:val="center"/>
              <w:cnfStyle w:val="000000000000" w:firstRow="0" w:lastRow="0" w:firstColumn="0" w:lastColumn="0" w:oddVBand="0" w:evenVBand="0" w:oddHBand="0" w:evenHBand="0" w:firstRowFirstColumn="0" w:firstRowLastColumn="0" w:lastRowFirstColumn="0" w:lastRowLastColumn="0"/>
              <w:rPr>
                <w:sz w:val="28"/>
              </w:rPr>
            </w:pPr>
            <w:r w:rsidRPr="00737523">
              <w:rPr>
                <w:sz w:val="28"/>
              </w:rPr>
              <w:t>AR</w:t>
            </w:r>
          </w:p>
        </w:tc>
        <w:tc>
          <w:tcPr>
            <w:tcW w:w="1701" w:type="dxa"/>
          </w:tcPr>
          <w:p w14:paraId="218C397C" w14:textId="16CBB14B" w:rsidR="00CD4B04" w:rsidRPr="00737523" w:rsidRDefault="00CD4B04" w:rsidP="00CD4B04">
            <w:pPr>
              <w:spacing w:line="288" w:lineRule="auto"/>
              <w:jc w:val="center"/>
              <w:cnfStyle w:val="000000000000" w:firstRow="0" w:lastRow="0" w:firstColumn="0" w:lastColumn="0" w:oddVBand="0" w:evenVBand="0" w:oddHBand="0" w:evenHBand="0" w:firstRowFirstColumn="0" w:firstRowLastColumn="0" w:lastRowFirstColumn="0" w:lastRowLastColumn="0"/>
              <w:rPr>
                <w:sz w:val="28"/>
              </w:rPr>
            </w:pPr>
            <w:r w:rsidRPr="00737523">
              <w:rPr>
                <w:sz w:val="28"/>
              </w:rPr>
              <w:t>N</w:t>
            </w:r>
          </w:p>
        </w:tc>
      </w:tr>
      <w:tr w:rsidR="00CD4B04" w:rsidRPr="00EF0E7D" w14:paraId="7FCCE1D5" w14:textId="77777777" w:rsidTr="00CD4B04">
        <w:trPr>
          <w:trHeight w:val="170"/>
        </w:trPr>
        <w:tc>
          <w:tcPr>
            <w:cnfStyle w:val="001000000000" w:firstRow="0" w:lastRow="0" w:firstColumn="1" w:lastColumn="0" w:oddVBand="0" w:evenVBand="0" w:oddHBand="0" w:evenHBand="0" w:firstRowFirstColumn="0" w:firstRowLastColumn="0" w:lastRowFirstColumn="0" w:lastRowLastColumn="0"/>
            <w:tcW w:w="3681" w:type="dxa"/>
          </w:tcPr>
          <w:p w14:paraId="66D896D7" w14:textId="51D9AACB" w:rsidR="00CD4B04" w:rsidRPr="00CD4B04" w:rsidRDefault="00CD4B04" w:rsidP="00CD4B04">
            <w:pPr>
              <w:spacing w:line="288" w:lineRule="auto"/>
              <w:jc w:val="both"/>
              <w:rPr>
                <w:b w:val="0"/>
                <w:sz w:val="28"/>
              </w:rPr>
            </w:pPr>
            <w:r>
              <w:rPr>
                <w:b w:val="0"/>
                <w:sz w:val="28"/>
              </w:rPr>
              <w:t>C</w:t>
            </w:r>
            <w:r w:rsidRPr="00CD4B04">
              <w:rPr>
                <w:b w:val="0"/>
                <w:sz w:val="28"/>
              </w:rPr>
              <w:t>larification</w:t>
            </w:r>
            <w:r>
              <w:rPr>
                <w:b w:val="0"/>
                <w:sz w:val="28"/>
              </w:rPr>
              <w:t xml:space="preserve"> </w:t>
            </w:r>
            <w:r w:rsidRPr="00CD4B04">
              <w:rPr>
                <w:b w:val="0"/>
                <w:sz w:val="28"/>
              </w:rPr>
              <w:t>in Submissions</w:t>
            </w:r>
          </w:p>
        </w:tc>
        <w:tc>
          <w:tcPr>
            <w:tcW w:w="2126" w:type="dxa"/>
          </w:tcPr>
          <w:p w14:paraId="1E1F9844" w14:textId="6E5FCD47" w:rsidR="00CD4B04" w:rsidRPr="00737523" w:rsidRDefault="00CD4B04" w:rsidP="00CD4B04">
            <w:pPr>
              <w:spacing w:line="288" w:lineRule="auto"/>
              <w:jc w:val="center"/>
              <w:cnfStyle w:val="000000000000" w:firstRow="0" w:lastRow="0" w:firstColumn="0" w:lastColumn="0" w:oddVBand="0" w:evenVBand="0" w:oddHBand="0" w:evenHBand="0" w:firstRowFirstColumn="0" w:firstRowLastColumn="0" w:lastRowFirstColumn="0" w:lastRowLastColumn="0"/>
              <w:rPr>
                <w:sz w:val="28"/>
              </w:rPr>
            </w:pPr>
            <w:r w:rsidRPr="00737523">
              <w:rPr>
                <w:sz w:val="28"/>
              </w:rPr>
              <w:t>R</w:t>
            </w:r>
          </w:p>
        </w:tc>
        <w:tc>
          <w:tcPr>
            <w:tcW w:w="2126" w:type="dxa"/>
          </w:tcPr>
          <w:p w14:paraId="3D211A3B" w14:textId="549E7D62" w:rsidR="00CD4B04" w:rsidRPr="00737523" w:rsidRDefault="00CD4B04" w:rsidP="00CD4B04">
            <w:pPr>
              <w:spacing w:line="288" w:lineRule="auto"/>
              <w:jc w:val="center"/>
              <w:cnfStyle w:val="000000000000" w:firstRow="0" w:lastRow="0" w:firstColumn="0" w:lastColumn="0" w:oddVBand="0" w:evenVBand="0" w:oddHBand="0" w:evenHBand="0" w:firstRowFirstColumn="0" w:firstRowLastColumn="0" w:lastRowFirstColumn="0" w:lastRowLastColumn="0"/>
              <w:rPr>
                <w:sz w:val="28"/>
              </w:rPr>
            </w:pPr>
            <w:r w:rsidRPr="00737523">
              <w:rPr>
                <w:sz w:val="28"/>
              </w:rPr>
              <w:t>ARO</w:t>
            </w:r>
          </w:p>
        </w:tc>
        <w:tc>
          <w:tcPr>
            <w:tcW w:w="1701" w:type="dxa"/>
          </w:tcPr>
          <w:p w14:paraId="39F825BF" w14:textId="0931AD80" w:rsidR="00CD4B04" w:rsidRPr="00737523" w:rsidRDefault="00CD4B04" w:rsidP="00CD4B04">
            <w:pPr>
              <w:spacing w:line="288" w:lineRule="auto"/>
              <w:jc w:val="center"/>
              <w:cnfStyle w:val="000000000000" w:firstRow="0" w:lastRow="0" w:firstColumn="0" w:lastColumn="0" w:oddVBand="0" w:evenVBand="0" w:oddHBand="0" w:evenHBand="0" w:firstRowFirstColumn="0" w:firstRowLastColumn="0" w:lastRowFirstColumn="0" w:lastRowLastColumn="0"/>
              <w:rPr>
                <w:sz w:val="28"/>
              </w:rPr>
            </w:pPr>
            <w:r w:rsidRPr="00737523">
              <w:rPr>
                <w:sz w:val="28"/>
              </w:rPr>
              <w:t>ARO</w:t>
            </w:r>
          </w:p>
        </w:tc>
      </w:tr>
      <w:tr w:rsidR="00CD4B04" w:rsidRPr="00EF0E7D" w14:paraId="7A006264" w14:textId="77777777" w:rsidTr="00CD4B04">
        <w:trPr>
          <w:trHeight w:val="170"/>
        </w:trPr>
        <w:tc>
          <w:tcPr>
            <w:cnfStyle w:val="001000000000" w:firstRow="0" w:lastRow="0" w:firstColumn="1" w:lastColumn="0" w:oddVBand="0" w:evenVBand="0" w:oddHBand="0" w:evenHBand="0" w:firstRowFirstColumn="0" w:firstRowLastColumn="0" w:lastRowFirstColumn="0" w:lastRowLastColumn="0"/>
            <w:tcW w:w="3681" w:type="dxa"/>
          </w:tcPr>
          <w:p w14:paraId="43CC843E" w14:textId="0DDB5065" w:rsidR="00CD4B04" w:rsidRPr="00EF0E7D" w:rsidRDefault="00CD4B04" w:rsidP="00CD4B04">
            <w:pPr>
              <w:spacing w:line="288" w:lineRule="auto"/>
              <w:jc w:val="both"/>
              <w:rPr>
                <w:b w:val="0"/>
                <w:sz w:val="28"/>
              </w:rPr>
            </w:pPr>
            <w:bookmarkStart w:id="97" w:name="_Hlk477126730"/>
            <w:bookmarkStart w:id="98" w:name="OLE_LINK5"/>
            <w:r w:rsidRPr="00EF0E7D">
              <w:rPr>
                <w:b w:val="0"/>
                <w:sz w:val="28"/>
              </w:rPr>
              <w:t>Submissions</w:t>
            </w:r>
            <w:bookmarkEnd w:id="97"/>
            <w:bookmarkEnd w:id="98"/>
          </w:p>
        </w:tc>
        <w:tc>
          <w:tcPr>
            <w:tcW w:w="2126" w:type="dxa"/>
          </w:tcPr>
          <w:p w14:paraId="17FA2601" w14:textId="50676DAE" w:rsidR="00CD4B04" w:rsidRPr="00737523" w:rsidRDefault="00CD4B04" w:rsidP="00CD4B04">
            <w:pPr>
              <w:spacing w:line="288" w:lineRule="auto"/>
              <w:jc w:val="center"/>
              <w:cnfStyle w:val="000000000000" w:firstRow="0" w:lastRow="0" w:firstColumn="0" w:lastColumn="0" w:oddVBand="0" w:evenVBand="0" w:oddHBand="0" w:evenHBand="0" w:firstRowFirstColumn="0" w:firstRowLastColumn="0" w:lastRowFirstColumn="0" w:lastRowLastColumn="0"/>
              <w:rPr>
                <w:sz w:val="28"/>
              </w:rPr>
            </w:pPr>
            <w:r w:rsidRPr="00737523">
              <w:rPr>
                <w:sz w:val="28"/>
              </w:rPr>
              <w:t>R</w:t>
            </w:r>
          </w:p>
        </w:tc>
        <w:tc>
          <w:tcPr>
            <w:tcW w:w="2126" w:type="dxa"/>
          </w:tcPr>
          <w:p w14:paraId="7290A1EB" w14:textId="329F6992" w:rsidR="00CD4B04" w:rsidRPr="00737523" w:rsidRDefault="00CD4B04" w:rsidP="00CD4B04">
            <w:pPr>
              <w:spacing w:line="288" w:lineRule="auto"/>
              <w:jc w:val="center"/>
              <w:cnfStyle w:val="000000000000" w:firstRow="0" w:lastRow="0" w:firstColumn="0" w:lastColumn="0" w:oddVBand="0" w:evenVBand="0" w:oddHBand="0" w:evenHBand="0" w:firstRowFirstColumn="0" w:firstRowLastColumn="0" w:lastRowFirstColumn="0" w:lastRowLastColumn="0"/>
              <w:rPr>
                <w:sz w:val="28"/>
              </w:rPr>
            </w:pPr>
            <w:r w:rsidRPr="00737523">
              <w:rPr>
                <w:sz w:val="28"/>
              </w:rPr>
              <w:t>RO</w:t>
            </w:r>
          </w:p>
        </w:tc>
        <w:tc>
          <w:tcPr>
            <w:tcW w:w="1701" w:type="dxa"/>
          </w:tcPr>
          <w:p w14:paraId="31A09EFF" w14:textId="687B535C" w:rsidR="00CD4B04" w:rsidRPr="00737523" w:rsidRDefault="00CD4B04" w:rsidP="00CD4B04">
            <w:pPr>
              <w:spacing w:line="288" w:lineRule="auto"/>
              <w:jc w:val="center"/>
              <w:cnfStyle w:val="000000000000" w:firstRow="0" w:lastRow="0" w:firstColumn="0" w:lastColumn="0" w:oddVBand="0" w:evenVBand="0" w:oddHBand="0" w:evenHBand="0" w:firstRowFirstColumn="0" w:firstRowLastColumn="0" w:lastRowFirstColumn="0" w:lastRowLastColumn="0"/>
              <w:rPr>
                <w:sz w:val="28"/>
              </w:rPr>
            </w:pPr>
            <w:r w:rsidRPr="00737523">
              <w:rPr>
                <w:sz w:val="28"/>
              </w:rPr>
              <w:t>ARO</w:t>
            </w:r>
          </w:p>
        </w:tc>
      </w:tr>
      <w:tr w:rsidR="00CD4B04" w:rsidRPr="00EF0E7D" w14:paraId="77660819" w14:textId="77777777" w:rsidTr="00CD4B04">
        <w:trPr>
          <w:trHeight w:val="170"/>
        </w:trPr>
        <w:tc>
          <w:tcPr>
            <w:cnfStyle w:val="001000000000" w:firstRow="0" w:lastRow="0" w:firstColumn="1" w:lastColumn="0" w:oddVBand="0" w:evenVBand="0" w:oddHBand="0" w:evenHBand="0" w:firstRowFirstColumn="0" w:firstRowLastColumn="0" w:lastRowFirstColumn="0" w:lastRowLastColumn="0"/>
            <w:tcW w:w="3681" w:type="dxa"/>
          </w:tcPr>
          <w:p w14:paraId="3806704E" w14:textId="216D2946" w:rsidR="00CD4B04" w:rsidRPr="00EF0E7D" w:rsidRDefault="00CD4B04" w:rsidP="00CD4B04">
            <w:pPr>
              <w:spacing w:line="288" w:lineRule="auto"/>
              <w:jc w:val="both"/>
              <w:rPr>
                <w:b w:val="0"/>
                <w:sz w:val="28"/>
              </w:rPr>
            </w:pPr>
            <w:bookmarkStart w:id="99" w:name="_Hlk477110092"/>
            <w:r w:rsidRPr="00EF0E7D">
              <w:rPr>
                <w:b w:val="0"/>
                <w:sz w:val="28"/>
              </w:rPr>
              <w:t>Password</w:t>
            </w:r>
          </w:p>
        </w:tc>
        <w:tc>
          <w:tcPr>
            <w:tcW w:w="2126" w:type="dxa"/>
          </w:tcPr>
          <w:p w14:paraId="6A0F3AC6" w14:textId="653994CC" w:rsidR="00CD4B04" w:rsidRPr="00737523" w:rsidRDefault="00CD4B04" w:rsidP="00CD4B04">
            <w:pPr>
              <w:spacing w:line="288" w:lineRule="auto"/>
              <w:jc w:val="center"/>
              <w:cnfStyle w:val="000000000000" w:firstRow="0" w:lastRow="0" w:firstColumn="0" w:lastColumn="0" w:oddVBand="0" w:evenVBand="0" w:oddHBand="0" w:evenHBand="0" w:firstRowFirstColumn="0" w:firstRowLastColumn="0" w:lastRowFirstColumn="0" w:lastRowLastColumn="0"/>
              <w:rPr>
                <w:sz w:val="28"/>
              </w:rPr>
            </w:pPr>
            <w:r w:rsidRPr="00737523">
              <w:rPr>
                <w:sz w:val="28"/>
              </w:rPr>
              <w:t>U</w:t>
            </w:r>
          </w:p>
        </w:tc>
        <w:tc>
          <w:tcPr>
            <w:tcW w:w="2126" w:type="dxa"/>
          </w:tcPr>
          <w:p w14:paraId="654EA0FC" w14:textId="21874676" w:rsidR="00CD4B04" w:rsidRPr="00737523" w:rsidRDefault="00CD4B04" w:rsidP="00CD4B04">
            <w:pPr>
              <w:spacing w:line="288" w:lineRule="auto"/>
              <w:jc w:val="center"/>
              <w:cnfStyle w:val="000000000000" w:firstRow="0" w:lastRow="0" w:firstColumn="0" w:lastColumn="0" w:oddVBand="0" w:evenVBand="0" w:oddHBand="0" w:evenHBand="0" w:firstRowFirstColumn="0" w:firstRowLastColumn="0" w:lastRowFirstColumn="0" w:lastRowLastColumn="0"/>
              <w:rPr>
                <w:sz w:val="28"/>
              </w:rPr>
            </w:pPr>
            <w:r w:rsidRPr="00737523">
              <w:rPr>
                <w:sz w:val="28"/>
              </w:rPr>
              <w:t>UO</w:t>
            </w:r>
          </w:p>
        </w:tc>
        <w:tc>
          <w:tcPr>
            <w:tcW w:w="1701" w:type="dxa"/>
          </w:tcPr>
          <w:p w14:paraId="1482C256" w14:textId="2E284AE3" w:rsidR="00CD4B04" w:rsidRPr="00737523" w:rsidRDefault="00CD4B04" w:rsidP="00CD4B04">
            <w:pPr>
              <w:spacing w:line="288" w:lineRule="auto"/>
              <w:jc w:val="center"/>
              <w:cnfStyle w:val="000000000000" w:firstRow="0" w:lastRow="0" w:firstColumn="0" w:lastColumn="0" w:oddVBand="0" w:evenVBand="0" w:oddHBand="0" w:evenHBand="0" w:firstRowFirstColumn="0" w:firstRowLastColumn="0" w:lastRowFirstColumn="0" w:lastRowLastColumn="0"/>
              <w:rPr>
                <w:sz w:val="28"/>
              </w:rPr>
            </w:pPr>
            <w:r w:rsidRPr="00737523">
              <w:rPr>
                <w:sz w:val="28"/>
              </w:rPr>
              <w:t>UO</w:t>
            </w:r>
          </w:p>
        </w:tc>
      </w:tr>
      <w:bookmarkEnd w:id="99"/>
    </w:tbl>
    <w:p w14:paraId="7459E735" w14:textId="10995BDF" w:rsidR="00B41C3B" w:rsidRPr="00EF0E7D" w:rsidRDefault="00B41C3B" w:rsidP="00B41C3B">
      <w:pPr>
        <w:spacing w:line="288" w:lineRule="auto"/>
        <w:jc w:val="both"/>
        <w:rPr>
          <w:sz w:val="28"/>
        </w:rPr>
      </w:pPr>
    </w:p>
    <w:p w14:paraId="66663EF2" w14:textId="73BDC7D9" w:rsidR="004504E7" w:rsidRPr="00EF0E7D" w:rsidRDefault="004504E7" w:rsidP="004504E7">
      <w:pPr>
        <w:spacing w:line="288" w:lineRule="auto"/>
        <w:jc w:val="both"/>
        <w:rPr>
          <w:sz w:val="28"/>
        </w:rPr>
      </w:pPr>
      <w:r w:rsidRPr="00EF0E7D">
        <w:rPr>
          <w:sz w:val="28"/>
        </w:rPr>
        <w:t>Signs Explanation:</w:t>
      </w:r>
    </w:p>
    <w:p w14:paraId="3F2C6D0B" w14:textId="659D84CB" w:rsidR="00953EF4" w:rsidRPr="00EF0E7D" w:rsidRDefault="000934C2" w:rsidP="004504E7">
      <w:pPr>
        <w:spacing w:line="240" w:lineRule="auto"/>
        <w:jc w:val="both"/>
      </w:pPr>
      <w:r w:rsidRPr="00EF0E7D">
        <w:t>A</w:t>
      </w:r>
      <w:r w:rsidR="004504E7" w:rsidRPr="00EF0E7D">
        <w:t>—</w:t>
      </w:r>
      <w:r w:rsidRPr="00EF0E7D">
        <w:t>Add</w:t>
      </w:r>
      <w:r w:rsidR="004504E7" w:rsidRPr="00EF0E7D">
        <w:t xml:space="preserve">/ R—Read/ U—Update/ D—Delete/ </w:t>
      </w:r>
    </w:p>
    <w:p w14:paraId="73A253F5" w14:textId="77777777" w:rsidR="009C3093" w:rsidRDefault="004504E7" w:rsidP="004504E7">
      <w:pPr>
        <w:spacing w:line="240" w:lineRule="auto"/>
        <w:jc w:val="both"/>
      </w:pPr>
      <w:r w:rsidRPr="00EF0E7D">
        <w:t>F--Full Access/ N</w:t>
      </w:r>
      <w:r w:rsidR="00953EF4" w:rsidRPr="00EF0E7D">
        <w:t>—</w:t>
      </w:r>
      <w:r w:rsidRPr="00EF0E7D">
        <w:t>None</w:t>
      </w:r>
      <w:r w:rsidR="00953EF4" w:rsidRPr="00EF0E7D">
        <w:t>/ O—User</w:t>
      </w:r>
      <w:r w:rsidR="001C6496" w:rsidRPr="00EF0E7D">
        <w:t>’</w:t>
      </w:r>
      <w:r w:rsidR="00953EF4" w:rsidRPr="00EF0E7D">
        <w:t xml:space="preserve">s Own </w:t>
      </w:r>
      <w:r w:rsidR="009C3093" w:rsidRPr="00EF0E7D">
        <w:t>Session</w:t>
      </w:r>
    </w:p>
    <w:p w14:paraId="4EA5EE92" w14:textId="384B7F05" w:rsidR="00B41C3B" w:rsidRDefault="009C3093" w:rsidP="00D72FDE">
      <w:pPr>
        <w:spacing w:after="120"/>
        <w:rPr>
          <w:color w:val="5B9BD5" w:themeColor="accent1"/>
          <w:sz w:val="36"/>
        </w:rPr>
      </w:pPr>
      <w:bookmarkStart w:id="100" w:name="_Hlk477119007"/>
      <w:r>
        <w:br w:type="page"/>
      </w:r>
      <w:bookmarkStart w:id="101" w:name="_Hlk477786730"/>
      <w:bookmarkStart w:id="102" w:name="ProjectFunctionalityDescribe"/>
      <w:bookmarkEnd w:id="100"/>
      <w:r w:rsidR="00E6755B">
        <w:rPr>
          <w:color w:val="5B9BD5" w:themeColor="accent1"/>
          <w:sz w:val="36"/>
        </w:rPr>
        <w:lastRenderedPageBreak/>
        <w:t>P</w:t>
      </w:r>
      <w:r w:rsidR="00E6755B" w:rsidRPr="00E6755B">
        <w:rPr>
          <w:color w:val="5B9BD5" w:themeColor="accent1"/>
          <w:sz w:val="36"/>
        </w:rPr>
        <w:t xml:space="preserve">roject </w:t>
      </w:r>
      <w:bookmarkStart w:id="103" w:name="_Hlk477787849"/>
      <w:r w:rsidR="00E6755B" w:rsidRPr="00E6755B">
        <w:rPr>
          <w:color w:val="5B9BD5" w:themeColor="accent1"/>
          <w:sz w:val="36"/>
        </w:rPr>
        <w:t xml:space="preserve">Functionality </w:t>
      </w:r>
      <w:bookmarkEnd w:id="103"/>
      <w:r w:rsidR="00E6755B" w:rsidRPr="00E6755B">
        <w:rPr>
          <w:color w:val="5B9BD5" w:themeColor="accent1"/>
          <w:sz w:val="36"/>
        </w:rPr>
        <w:t>Describe</w:t>
      </w:r>
      <w:bookmarkEnd w:id="101"/>
      <w:bookmarkEnd w:id="102"/>
    </w:p>
    <w:p w14:paraId="3C4E146E" w14:textId="07343C19" w:rsidR="00B34981" w:rsidRPr="00254144" w:rsidRDefault="007B120B" w:rsidP="00D72FDE">
      <w:pPr>
        <w:spacing w:after="120"/>
        <w:rPr>
          <w:color w:val="5B9BD5" w:themeColor="accent1"/>
          <w:szCs w:val="24"/>
        </w:rPr>
      </w:pPr>
      <w:bookmarkStart w:id="104" w:name="Figure1"/>
      <w:del w:id="105" w:author="ChiKin Lee" w:date="2017-03-30T18:57:00Z">
        <w:r w:rsidDel="004C619C">
          <w:pict w14:anchorId="288908A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in;height:284.25pt" wrapcoords="-32 0 -32 21543 21600 21543 21600 0 -32 0">
              <v:imagedata r:id="rId12" o:title="Login Page"/>
            </v:shape>
          </w:pict>
        </w:r>
      </w:del>
      <w:bookmarkStart w:id="106" w:name="_Hlk477785855"/>
      <w:bookmarkEnd w:id="104"/>
      <w:ins w:id="107" w:author="ChiKin Lee" w:date="2017-03-30T18:57:00Z">
        <w:r w:rsidR="004C619C">
          <w:rPr>
            <w:noProof/>
            <w:color w:val="5B9BD5" w:themeColor="accent1"/>
            <w:szCs w:val="24"/>
          </w:rPr>
          <w:drawing>
            <wp:inline distT="0" distB="0" distL="0" distR="0" wp14:anchorId="79F22F92" wp14:editId="73773E82">
              <wp:extent cx="6404610" cy="360235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Login Page.png"/>
                      <pic:cNvPicPr/>
                    </pic:nvPicPr>
                    <pic:blipFill>
                      <a:blip r:embed="rId13">
                        <a:extLst>
                          <a:ext uri="{28A0092B-C50C-407E-A947-70E740481C1C}">
                            <a14:useLocalDpi xmlns:a14="http://schemas.microsoft.com/office/drawing/2010/main" val="0"/>
                          </a:ext>
                        </a:extLst>
                      </a:blip>
                      <a:stretch>
                        <a:fillRect/>
                      </a:stretch>
                    </pic:blipFill>
                    <pic:spPr>
                      <a:xfrm>
                        <a:off x="0" y="0"/>
                        <a:ext cx="6404610" cy="3602355"/>
                      </a:xfrm>
                      <a:prstGeom prst="rect">
                        <a:avLst/>
                      </a:prstGeom>
                    </pic:spPr>
                  </pic:pic>
                </a:graphicData>
              </a:graphic>
            </wp:inline>
          </w:drawing>
        </w:r>
      </w:ins>
      <w:r w:rsidR="00B34981" w:rsidRPr="00254144">
        <w:rPr>
          <w:color w:val="5B9BD5" w:themeColor="accent1"/>
          <w:szCs w:val="24"/>
        </w:rPr>
        <w:t>Figure 1</w:t>
      </w:r>
      <w:r w:rsidR="005A5592" w:rsidRPr="00254144">
        <w:rPr>
          <w:color w:val="5B9BD5" w:themeColor="accent1"/>
          <w:szCs w:val="24"/>
        </w:rPr>
        <w:t xml:space="preserve"> –</w:t>
      </w:r>
      <w:r w:rsidR="00B34981" w:rsidRPr="00254144">
        <w:rPr>
          <w:color w:val="5B9BD5" w:themeColor="accent1"/>
          <w:szCs w:val="24"/>
        </w:rPr>
        <w:t xml:space="preserve"> </w:t>
      </w:r>
      <w:bookmarkStart w:id="108" w:name="_Hlk477825135"/>
      <w:r w:rsidR="00B34981" w:rsidRPr="00254144">
        <w:rPr>
          <w:color w:val="5B9BD5" w:themeColor="accent1"/>
          <w:szCs w:val="24"/>
        </w:rPr>
        <w:t>Login Page</w:t>
      </w:r>
      <w:bookmarkEnd w:id="106"/>
      <w:bookmarkEnd w:id="108"/>
    </w:p>
    <w:p w14:paraId="07B2F7A0" w14:textId="72F932E8" w:rsidR="00D72FDE" w:rsidRDefault="00685447" w:rsidP="00D72FDE">
      <w:pPr>
        <w:spacing w:after="120"/>
        <w:rPr>
          <w:color w:val="5B9BD5" w:themeColor="accent1"/>
        </w:rPr>
      </w:pPr>
      <w:r w:rsidRPr="00254144">
        <w:rPr>
          <w:szCs w:val="24"/>
        </w:rPr>
        <w:t>Users need to use their ID (faculty/student number) to log</w:t>
      </w:r>
      <w:r w:rsidR="00693323">
        <w:rPr>
          <w:szCs w:val="24"/>
        </w:rPr>
        <w:t xml:space="preserve"> </w:t>
      </w:r>
      <w:r w:rsidRPr="00254144">
        <w:rPr>
          <w:szCs w:val="24"/>
        </w:rPr>
        <w:t xml:space="preserve">in. The initial password will be their </w:t>
      </w:r>
      <w:r w:rsidR="00D72FDE">
        <w:rPr>
          <w:szCs w:val="24"/>
        </w:rPr>
        <w:t>ID</w:t>
      </w:r>
      <w:bookmarkStart w:id="109" w:name="Figure2"/>
      <w:del w:id="110" w:author="ChiKin Lee" w:date="2017-03-30T18:55:00Z">
        <w:r w:rsidR="007B120B" w:rsidDel="00E31214">
          <w:rPr>
            <w:color w:val="5B9BD5" w:themeColor="accent1"/>
            <w:sz w:val="22"/>
          </w:rPr>
          <w:pict w14:anchorId="2288884D">
            <v:shape id="_x0000_i1026" type="#_x0000_t75" style="width:7in;height:283.3pt">
              <v:imagedata r:id="rId14" o:title="First Time Logined"/>
            </v:shape>
          </w:pict>
        </w:r>
      </w:del>
      <w:bookmarkStart w:id="111" w:name="_Hlk477787230"/>
      <w:bookmarkStart w:id="112" w:name="_Hlk478664758"/>
      <w:bookmarkEnd w:id="109"/>
      <w:ins w:id="113" w:author="ChiKin Lee" w:date="2017-03-30T23:48:00Z">
        <w:r w:rsidR="00E77A8F">
          <w:rPr>
            <w:noProof/>
            <w:color w:val="5B9BD5" w:themeColor="accent1"/>
          </w:rPr>
          <w:drawing>
            <wp:inline distT="0" distB="0" distL="0" distR="0" wp14:anchorId="5D22E4BE" wp14:editId="00D97739">
              <wp:extent cx="6404610" cy="360235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First Time Logined.png"/>
                      <pic:cNvPicPr/>
                    </pic:nvPicPr>
                    <pic:blipFill>
                      <a:blip r:embed="rId15">
                        <a:extLst>
                          <a:ext uri="{28A0092B-C50C-407E-A947-70E740481C1C}">
                            <a14:useLocalDpi xmlns:a14="http://schemas.microsoft.com/office/drawing/2010/main" val="0"/>
                          </a:ext>
                        </a:extLst>
                      </a:blip>
                      <a:stretch>
                        <a:fillRect/>
                      </a:stretch>
                    </pic:blipFill>
                    <pic:spPr>
                      <a:xfrm>
                        <a:off x="0" y="0"/>
                        <a:ext cx="6404610" cy="3602355"/>
                      </a:xfrm>
                      <a:prstGeom prst="rect">
                        <a:avLst/>
                      </a:prstGeom>
                    </pic:spPr>
                  </pic:pic>
                </a:graphicData>
              </a:graphic>
            </wp:inline>
          </w:drawing>
        </w:r>
      </w:ins>
      <w:r w:rsidR="00B34981" w:rsidRPr="00254144">
        <w:rPr>
          <w:color w:val="5B9BD5" w:themeColor="accent1"/>
        </w:rPr>
        <w:t xml:space="preserve">Figure 2 – </w:t>
      </w:r>
      <w:bookmarkStart w:id="114" w:name="_Hlk477825208"/>
      <w:r w:rsidR="00B34981" w:rsidRPr="00254144">
        <w:rPr>
          <w:color w:val="5B9BD5" w:themeColor="accent1"/>
        </w:rPr>
        <w:t>First Time Login</w:t>
      </w:r>
      <w:bookmarkStart w:id="115" w:name="_Hlk477787783"/>
      <w:bookmarkEnd w:id="111"/>
      <w:bookmarkEnd w:id="114"/>
    </w:p>
    <w:bookmarkEnd w:id="112"/>
    <w:p w14:paraId="620BC99E" w14:textId="30A55C13" w:rsidR="004C619C" w:rsidRDefault="00254144" w:rsidP="00D72FDE">
      <w:pPr>
        <w:spacing w:after="120"/>
        <w:rPr>
          <w:ins w:id="116" w:author="ChiKin Lee" w:date="2017-03-30T18:58:00Z"/>
        </w:rPr>
      </w:pPr>
      <w:r w:rsidRPr="00D72FDE">
        <w:t xml:space="preserve">On first </w:t>
      </w:r>
      <w:r w:rsidR="00693323" w:rsidRPr="00D72FDE">
        <w:t>login,</w:t>
      </w:r>
      <w:r w:rsidRPr="00D72FDE">
        <w:t xml:space="preserve"> the user must </w:t>
      </w:r>
      <w:bookmarkEnd w:id="115"/>
      <w:r w:rsidRPr="00D72FDE">
        <w:t>be forced to change the password</w:t>
      </w:r>
      <w:ins w:id="117" w:author="ChiKin Lee" w:date="2017-03-30T18:56:00Z">
        <w:r w:rsidR="00E31214">
          <w:t xml:space="preserve"> and create a new security question</w:t>
        </w:r>
      </w:ins>
      <w:r w:rsidRPr="00D72FDE">
        <w:t xml:space="preserve">. A set of reasonable password rules will be placed on the creation of </w:t>
      </w:r>
      <w:commentRangeStart w:id="118"/>
      <w:r w:rsidRPr="00D72FDE">
        <w:t>password</w:t>
      </w:r>
      <w:commentRangeEnd w:id="118"/>
      <w:r w:rsidR="00273C44">
        <w:rPr>
          <w:rStyle w:val="CommentReference"/>
        </w:rPr>
        <w:commentReference w:id="118"/>
      </w:r>
      <w:r w:rsidRPr="00D72FDE">
        <w:t>.</w:t>
      </w:r>
    </w:p>
    <w:p w14:paraId="3D0AA7CF" w14:textId="5EA52FED" w:rsidR="00335747" w:rsidRDefault="00335747">
      <w:pPr>
        <w:rPr>
          <w:ins w:id="119" w:author="ChiKin Lee" w:date="2017-03-30T19:17:00Z"/>
        </w:rPr>
      </w:pPr>
      <w:ins w:id="120" w:author="ChiKin Lee" w:date="2017-03-30T19:17:00Z">
        <w:r>
          <w:rPr>
            <w:noProof/>
          </w:rPr>
          <w:lastRenderedPageBreak/>
          <w:drawing>
            <wp:inline distT="0" distB="0" distL="0" distR="0" wp14:anchorId="78217155" wp14:editId="6AA473E4">
              <wp:extent cx="6404610" cy="360235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hanging Password (Security Answer Requireed).png"/>
                      <pic:cNvPicPr/>
                    </pic:nvPicPr>
                    <pic:blipFill>
                      <a:blip r:embed="rId16">
                        <a:extLst>
                          <a:ext uri="{28A0092B-C50C-407E-A947-70E740481C1C}">
                            <a14:useLocalDpi xmlns:a14="http://schemas.microsoft.com/office/drawing/2010/main" val="0"/>
                          </a:ext>
                        </a:extLst>
                      </a:blip>
                      <a:stretch>
                        <a:fillRect/>
                      </a:stretch>
                    </pic:blipFill>
                    <pic:spPr>
                      <a:xfrm>
                        <a:off x="0" y="0"/>
                        <a:ext cx="6404610" cy="3602355"/>
                      </a:xfrm>
                      <a:prstGeom prst="rect">
                        <a:avLst/>
                      </a:prstGeom>
                    </pic:spPr>
                  </pic:pic>
                </a:graphicData>
              </a:graphic>
            </wp:inline>
          </w:drawing>
        </w:r>
        <w:r w:rsidRPr="00335747">
          <w:t xml:space="preserve"> </w:t>
        </w:r>
        <w:bookmarkStart w:id="121" w:name="_Hlk478665044"/>
        <w:r w:rsidRPr="00335747">
          <w:rPr>
            <w:color w:val="5B9BD5" w:themeColor="accent1"/>
            <w:rPrChange w:id="122" w:author="ChiKin Lee" w:date="2017-03-30T19:20:00Z">
              <w:rPr/>
            </w:rPrChange>
          </w:rPr>
          <w:t xml:space="preserve">Figure 3 – </w:t>
        </w:r>
      </w:ins>
      <w:ins w:id="123" w:author="ChiKin Lee" w:date="2017-03-30T19:18:00Z">
        <w:r w:rsidRPr="00335747">
          <w:rPr>
            <w:color w:val="5B9BD5" w:themeColor="accent1"/>
            <w:rPrChange w:id="124" w:author="ChiKin Lee" w:date="2017-03-30T19:20:00Z">
              <w:rPr/>
            </w:rPrChange>
          </w:rPr>
          <w:t>Answer Security Question</w:t>
        </w:r>
      </w:ins>
    </w:p>
    <w:p w14:paraId="533ECD60" w14:textId="3D3C98A2" w:rsidR="00335747" w:rsidRDefault="00335747">
      <w:pPr>
        <w:rPr>
          <w:ins w:id="125" w:author="ChiKin Lee" w:date="2017-03-30T19:17:00Z"/>
        </w:rPr>
      </w:pPr>
      <w:ins w:id="126" w:author="ChiKin Lee" w:date="2017-03-30T19:17:00Z">
        <w:r>
          <w:t>If the user click</w:t>
        </w:r>
      </w:ins>
      <w:ins w:id="127" w:author="ChiKin Lee" w:date="2017-03-30T19:18:00Z">
        <w:r>
          <w:t>ed “Forgot Password”</w:t>
        </w:r>
      </w:ins>
      <w:ins w:id="128" w:author="ChiKin Lee" w:date="2017-03-30T19:19:00Z">
        <w:r>
          <w:t xml:space="preserve">, user’s own </w:t>
        </w:r>
        <w:r w:rsidRPr="00335747">
          <w:t>security question</w:t>
        </w:r>
        <w:r>
          <w:t xml:space="preserve"> will be showed and </w:t>
        </w:r>
      </w:ins>
      <w:ins w:id="129" w:author="ChiKin Lee" w:date="2017-03-30T19:20:00Z">
        <w:r>
          <w:t>user need to provide the correct answer to reset login password.</w:t>
        </w:r>
      </w:ins>
    </w:p>
    <w:bookmarkEnd w:id="121"/>
    <w:p w14:paraId="52CA239C" w14:textId="15E9BC7B" w:rsidR="004C619C" w:rsidRDefault="00335747">
      <w:pPr>
        <w:rPr>
          <w:ins w:id="130" w:author="ChiKin Lee" w:date="2017-03-30T19:21:00Z"/>
        </w:rPr>
      </w:pPr>
      <w:ins w:id="131" w:author="ChiKin Lee" w:date="2017-03-30T19:21:00Z">
        <w:r>
          <w:rPr>
            <w:noProof/>
          </w:rPr>
          <w:drawing>
            <wp:inline distT="0" distB="0" distL="0" distR="0" wp14:anchorId="6F7F6BEA" wp14:editId="5FF32391">
              <wp:extent cx="6404610" cy="360235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hanging Password.png"/>
                      <pic:cNvPicPr/>
                    </pic:nvPicPr>
                    <pic:blipFill>
                      <a:blip r:embed="rId17">
                        <a:extLst>
                          <a:ext uri="{28A0092B-C50C-407E-A947-70E740481C1C}">
                            <a14:useLocalDpi xmlns:a14="http://schemas.microsoft.com/office/drawing/2010/main" val="0"/>
                          </a:ext>
                        </a:extLst>
                      </a:blip>
                      <a:stretch>
                        <a:fillRect/>
                      </a:stretch>
                    </pic:blipFill>
                    <pic:spPr>
                      <a:xfrm>
                        <a:off x="0" y="0"/>
                        <a:ext cx="6404610" cy="3602355"/>
                      </a:xfrm>
                      <a:prstGeom prst="rect">
                        <a:avLst/>
                      </a:prstGeom>
                    </pic:spPr>
                  </pic:pic>
                </a:graphicData>
              </a:graphic>
            </wp:inline>
          </w:drawing>
        </w:r>
      </w:ins>
    </w:p>
    <w:p w14:paraId="7E3D53A2" w14:textId="7247D368" w:rsidR="00335747" w:rsidRPr="00335747" w:rsidRDefault="00335747" w:rsidP="00335747">
      <w:pPr>
        <w:rPr>
          <w:ins w:id="132" w:author="ChiKin Lee" w:date="2017-03-30T19:21:00Z"/>
          <w:color w:val="5B9BD5" w:themeColor="accent1"/>
          <w:rPrChange w:id="133" w:author="ChiKin Lee" w:date="2017-03-30T19:22:00Z">
            <w:rPr>
              <w:ins w:id="134" w:author="ChiKin Lee" w:date="2017-03-30T19:21:00Z"/>
            </w:rPr>
          </w:rPrChange>
        </w:rPr>
      </w:pPr>
      <w:ins w:id="135" w:author="ChiKin Lee" w:date="2017-03-30T19:21:00Z">
        <w:r w:rsidRPr="00335747">
          <w:rPr>
            <w:color w:val="5B9BD5" w:themeColor="accent1"/>
            <w:rPrChange w:id="136" w:author="ChiKin Lee" w:date="2017-03-30T19:22:00Z">
              <w:rPr/>
            </w:rPrChange>
          </w:rPr>
          <w:t xml:space="preserve">Figure </w:t>
        </w:r>
      </w:ins>
      <w:ins w:id="137" w:author="ChiKin Lee" w:date="2017-03-30T19:22:00Z">
        <w:r w:rsidRPr="00335747">
          <w:rPr>
            <w:color w:val="5B9BD5" w:themeColor="accent1"/>
            <w:rPrChange w:id="138" w:author="ChiKin Lee" w:date="2017-03-30T19:22:00Z">
              <w:rPr/>
            </w:rPrChange>
          </w:rPr>
          <w:t>4</w:t>
        </w:r>
      </w:ins>
      <w:ins w:id="139" w:author="ChiKin Lee" w:date="2017-03-30T19:21:00Z">
        <w:r w:rsidRPr="00335747">
          <w:rPr>
            <w:color w:val="5B9BD5" w:themeColor="accent1"/>
            <w:rPrChange w:id="140" w:author="ChiKin Lee" w:date="2017-03-30T19:22:00Z">
              <w:rPr/>
            </w:rPrChange>
          </w:rPr>
          <w:t xml:space="preserve"> – </w:t>
        </w:r>
      </w:ins>
      <w:ins w:id="141" w:author="ChiKin Lee" w:date="2017-03-30T19:22:00Z">
        <w:r w:rsidRPr="00335747">
          <w:rPr>
            <w:color w:val="5B9BD5" w:themeColor="accent1"/>
          </w:rPr>
          <w:t>Changing Password</w:t>
        </w:r>
      </w:ins>
    </w:p>
    <w:p w14:paraId="08593BFB" w14:textId="622C1AAA" w:rsidR="00335747" w:rsidRDefault="00335747">
      <w:pPr>
        <w:rPr>
          <w:ins w:id="142" w:author="ChiKin Lee" w:date="2017-03-30T18:58:00Z"/>
        </w:rPr>
      </w:pPr>
      <w:ins w:id="143" w:author="ChiKin Lee" w:date="2017-03-30T19:22:00Z">
        <w:r>
          <w:t>When the user provided the correct answer</w:t>
        </w:r>
      </w:ins>
      <w:ins w:id="144" w:author="ChiKin Lee" w:date="2017-03-30T19:23:00Z">
        <w:r>
          <w:t>, this page is showed.</w:t>
        </w:r>
      </w:ins>
      <w:ins w:id="145" w:author="ChiKin Lee" w:date="2017-03-30T19:21:00Z">
        <w:r>
          <w:br w:type="page"/>
        </w:r>
      </w:ins>
    </w:p>
    <w:p w14:paraId="24A031DB" w14:textId="65E3E37B" w:rsidR="00D72FDE" w:rsidRPr="00D72FDE" w:rsidDel="004C619C" w:rsidRDefault="00D72FDE" w:rsidP="00D72FDE">
      <w:pPr>
        <w:spacing w:after="120"/>
        <w:rPr>
          <w:del w:id="146" w:author="ChiKin Lee" w:date="2017-03-30T18:58:00Z"/>
        </w:rPr>
      </w:pPr>
    </w:p>
    <w:p w14:paraId="4253F541" w14:textId="035F92EC" w:rsidR="008D6879" w:rsidRDefault="00F01ADB" w:rsidP="00D72FDE">
      <w:pPr>
        <w:spacing w:after="120"/>
        <w:rPr>
          <w:color w:val="5B9BD5" w:themeColor="accent1"/>
          <w:sz w:val="36"/>
        </w:rPr>
      </w:pPr>
      <w:del w:id="147" w:author="ChiKin Lee" w:date="2017-03-30T18:58:00Z">
        <w:r w:rsidDel="004C619C">
          <w:br w:type="page"/>
        </w:r>
      </w:del>
      <w:bookmarkStart w:id="148" w:name="_Hlk477798816"/>
      <w:bookmarkStart w:id="149" w:name="AdminProjectsSession"/>
      <w:r w:rsidR="008F2189">
        <w:rPr>
          <w:color w:val="5B9BD5" w:themeColor="accent1"/>
          <w:sz w:val="36"/>
        </w:rPr>
        <w:t>Admin – Projects Session</w:t>
      </w:r>
      <w:bookmarkEnd w:id="148"/>
      <w:bookmarkEnd w:id="149"/>
    </w:p>
    <w:p w14:paraId="1C203D49" w14:textId="50AB1A1C" w:rsidR="00027D98" w:rsidRDefault="007B120B" w:rsidP="006521BC">
      <w:pPr>
        <w:spacing w:after="120"/>
        <w:rPr>
          <w:color w:val="5B9BD5" w:themeColor="accent1"/>
        </w:rPr>
      </w:pPr>
      <w:bookmarkStart w:id="150" w:name="_Hlk477787523"/>
      <w:bookmarkStart w:id="151" w:name="OLE_LINK2"/>
      <w:bookmarkStart w:id="152" w:name="_Hlk477787700"/>
      <w:r>
        <w:rPr>
          <w:color w:val="5B9BD5" w:themeColor="accent1"/>
        </w:rPr>
        <w:pict w14:anchorId="1396E2F4">
          <v:shape id="_x0000_i1027" type="#_x0000_t75" style="width:7in;height:283.3pt">
            <v:imagedata r:id="rId18" o:title="Admin Logined (Projects Hover)"/>
          </v:shape>
        </w:pict>
      </w:r>
      <w:bookmarkStart w:id="153" w:name="_Hlk477804259"/>
      <w:r w:rsidR="008D6879">
        <w:rPr>
          <w:color w:val="5B9BD5" w:themeColor="accent1"/>
        </w:rPr>
        <w:t xml:space="preserve">Figure </w:t>
      </w:r>
      <w:ins w:id="154" w:author="ChiKin Lee" w:date="2017-03-31T00:17:00Z">
        <w:r w:rsidR="00AC0E4E">
          <w:rPr>
            <w:color w:val="5B9BD5" w:themeColor="accent1"/>
          </w:rPr>
          <w:t>5</w:t>
        </w:r>
      </w:ins>
      <w:del w:id="155" w:author="ChiKin Lee" w:date="2017-03-31T00:17:00Z">
        <w:r w:rsidR="008D6879" w:rsidDel="00AC0E4E">
          <w:rPr>
            <w:color w:val="5B9BD5" w:themeColor="accent1"/>
          </w:rPr>
          <w:delText>3</w:delText>
        </w:r>
      </w:del>
      <w:r w:rsidR="008D6879" w:rsidRPr="008D6879">
        <w:rPr>
          <w:color w:val="5B9BD5" w:themeColor="accent1"/>
        </w:rPr>
        <w:t xml:space="preserve"> –</w:t>
      </w:r>
      <w:r w:rsidR="008D6879">
        <w:rPr>
          <w:color w:val="5B9BD5" w:themeColor="accent1"/>
        </w:rPr>
        <w:t xml:space="preserve">  Admin Logged-in </w:t>
      </w:r>
      <w:r w:rsidR="008D6879" w:rsidRPr="008D6879">
        <w:rPr>
          <w:color w:val="5B9BD5" w:themeColor="accent1"/>
        </w:rPr>
        <w:t xml:space="preserve">(Projects Hover) </w:t>
      </w:r>
      <w:bookmarkEnd w:id="150"/>
      <w:bookmarkEnd w:id="151"/>
    </w:p>
    <w:p w14:paraId="687BD1CB" w14:textId="47B75667" w:rsidR="006521BC" w:rsidRDefault="006521BC" w:rsidP="006521BC">
      <w:pPr>
        <w:spacing w:after="120"/>
      </w:pPr>
      <w:bookmarkStart w:id="156" w:name="_Hlk477788450"/>
      <w:r w:rsidRPr="006521BC">
        <w:t>Shows what permission and functionality admin have in Projects session</w:t>
      </w:r>
    </w:p>
    <w:p w14:paraId="02376137" w14:textId="261AAD1F" w:rsidR="002733FE" w:rsidRDefault="005974F6" w:rsidP="00C91712">
      <w:pPr>
        <w:pStyle w:val="ListParagraph"/>
        <w:numPr>
          <w:ilvl w:val="0"/>
          <w:numId w:val="9"/>
        </w:numPr>
        <w:spacing w:after="120"/>
      </w:pPr>
      <w:hyperlink w:anchor="Figure4" w:history="1">
        <w:r w:rsidR="002733FE" w:rsidRPr="002733FE">
          <w:rPr>
            <w:rStyle w:val="Hyperlink"/>
          </w:rPr>
          <w:t>Add Proje</w:t>
        </w:r>
        <w:r w:rsidR="002733FE" w:rsidRPr="002733FE">
          <w:rPr>
            <w:rStyle w:val="Hyperlink"/>
          </w:rPr>
          <w:t>c</w:t>
        </w:r>
        <w:r w:rsidR="002733FE" w:rsidRPr="002733FE">
          <w:rPr>
            <w:rStyle w:val="Hyperlink"/>
          </w:rPr>
          <w:t>t</w:t>
        </w:r>
      </w:hyperlink>
    </w:p>
    <w:p w14:paraId="12BCD7AC" w14:textId="2B571286" w:rsidR="002733FE" w:rsidRDefault="005974F6" w:rsidP="002733FE">
      <w:pPr>
        <w:pStyle w:val="ListParagraph"/>
        <w:numPr>
          <w:ilvl w:val="0"/>
          <w:numId w:val="9"/>
        </w:numPr>
        <w:spacing w:after="120"/>
      </w:pPr>
      <w:hyperlink w:anchor="Figure5" w:history="1">
        <w:r w:rsidR="002733FE" w:rsidRPr="00C91712">
          <w:rPr>
            <w:rStyle w:val="Hyperlink"/>
          </w:rPr>
          <w:t>View All Proj</w:t>
        </w:r>
        <w:r w:rsidR="002733FE" w:rsidRPr="00C91712">
          <w:rPr>
            <w:rStyle w:val="Hyperlink"/>
          </w:rPr>
          <w:t>e</w:t>
        </w:r>
        <w:r w:rsidR="002733FE" w:rsidRPr="00C91712">
          <w:rPr>
            <w:rStyle w:val="Hyperlink"/>
          </w:rPr>
          <w:t>cts</w:t>
        </w:r>
      </w:hyperlink>
    </w:p>
    <w:p w14:paraId="5F7A79FE" w14:textId="41AFC224" w:rsidR="002733FE" w:rsidRPr="006521BC" w:rsidRDefault="002733FE" w:rsidP="002733FE">
      <w:r>
        <w:br w:type="page"/>
      </w:r>
    </w:p>
    <w:p w14:paraId="69F58435" w14:textId="020DB901" w:rsidR="006521BC" w:rsidRDefault="00C573BB" w:rsidP="006521BC">
      <w:pPr>
        <w:spacing w:after="120"/>
        <w:rPr>
          <w:color w:val="5B9BD5" w:themeColor="accent1"/>
        </w:rPr>
      </w:pPr>
      <w:bookmarkStart w:id="157" w:name="Figure4"/>
      <w:bookmarkEnd w:id="152"/>
      <w:bookmarkEnd w:id="153"/>
      <w:bookmarkEnd w:id="156"/>
      <w:r>
        <w:rPr>
          <w:noProof/>
        </w:rPr>
        <w:lastRenderedPageBreak/>
        <w:drawing>
          <wp:inline distT="0" distB="0" distL="0" distR="0" wp14:anchorId="23C852D9" wp14:editId="2507DA88">
            <wp:extent cx="6400800" cy="3599180"/>
            <wp:effectExtent l="0" t="0" r="0" b="1270"/>
            <wp:docPr id="1" name="Picture 1" descr="C:\Users\lizhi\AppData\Local\Microsoft\Windows\INetCacheContent.Word\Admin-Projects Session (A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descr="C:\Users\lizhi\AppData\Local\Microsoft\Windows\INetCacheContent.Word\Admin-Projects Session (Add).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400800" cy="3599180"/>
                    </a:xfrm>
                    <a:prstGeom prst="rect">
                      <a:avLst/>
                    </a:prstGeom>
                    <a:noFill/>
                    <a:ln>
                      <a:noFill/>
                    </a:ln>
                  </pic:spPr>
                </pic:pic>
              </a:graphicData>
            </a:graphic>
          </wp:inline>
        </w:drawing>
      </w:r>
      <w:bookmarkEnd w:id="157"/>
      <w:r w:rsidRPr="00C573BB">
        <w:rPr>
          <w:color w:val="5B9BD5" w:themeColor="accent1"/>
        </w:rPr>
        <w:t xml:space="preserve"> </w:t>
      </w:r>
      <w:bookmarkStart w:id="158" w:name="_Hlk477789066"/>
      <w:bookmarkStart w:id="159" w:name="_Hlk477793493"/>
      <w:r>
        <w:rPr>
          <w:color w:val="5B9BD5" w:themeColor="accent1"/>
        </w:rPr>
        <w:t xml:space="preserve">Figure </w:t>
      </w:r>
      <w:ins w:id="160" w:author="ChiKin Lee" w:date="2017-03-31T00:17:00Z">
        <w:r w:rsidR="00AC0E4E">
          <w:rPr>
            <w:color w:val="5B9BD5" w:themeColor="accent1"/>
          </w:rPr>
          <w:t>6</w:t>
        </w:r>
      </w:ins>
      <w:del w:id="161" w:author="ChiKin Lee" w:date="2017-03-31T00:17:00Z">
        <w:r w:rsidDel="00AC0E4E">
          <w:rPr>
            <w:color w:val="5B9BD5" w:themeColor="accent1"/>
          </w:rPr>
          <w:delText>4</w:delText>
        </w:r>
      </w:del>
      <w:r w:rsidRPr="008D6879">
        <w:rPr>
          <w:color w:val="5B9BD5" w:themeColor="accent1"/>
        </w:rPr>
        <w:t xml:space="preserve"> –</w:t>
      </w:r>
      <w:r>
        <w:rPr>
          <w:color w:val="5B9BD5" w:themeColor="accent1"/>
        </w:rPr>
        <w:t xml:space="preserve">  </w:t>
      </w:r>
      <w:r w:rsidRPr="00C573BB">
        <w:rPr>
          <w:color w:val="5B9BD5" w:themeColor="accent1"/>
        </w:rPr>
        <w:t>Admin-Projects Session (Add)</w:t>
      </w:r>
      <w:bookmarkEnd w:id="158"/>
    </w:p>
    <w:p w14:paraId="1B65EFC8" w14:textId="01A8DB85" w:rsidR="00404E35" w:rsidRDefault="006521BC" w:rsidP="00E27113">
      <w:pPr>
        <w:spacing w:after="120"/>
        <w:jc w:val="both"/>
      </w:pPr>
      <w:bookmarkStart w:id="162" w:name="_Hlk477789104"/>
      <w:r>
        <w:t xml:space="preserve">When admin clicked </w:t>
      </w:r>
      <w:r w:rsidR="00CA3274">
        <w:t>Add Project</w:t>
      </w:r>
      <w:r w:rsidR="00404E35">
        <w:t>, a form is showed</w:t>
      </w:r>
      <w:r w:rsidR="00A92252">
        <w:t xml:space="preserve">. </w:t>
      </w:r>
      <w:bookmarkEnd w:id="162"/>
      <w:r w:rsidR="00A92252">
        <w:t xml:space="preserve">Project Name and Description are </w:t>
      </w:r>
      <w:r w:rsidR="00A92252" w:rsidRPr="00A92252">
        <w:t>mandatory</w:t>
      </w:r>
      <w:r w:rsidR="00E27113">
        <w:t xml:space="preserve"> field, and</w:t>
      </w:r>
      <w:r w:rsidR="00FD0506">
        <w:t xml:space="preserve"> the project</w:t>
      </w:r>
      <w:r w:rsidR="00A92252">
        <w:t xml:space="preserve"> can</w:t>
      </w:r>
      <w:r w:rsidR="00E27113">
        <w:t xml:space="preserve"> be assigned to classes later.</w:t>
      </w:r>
      <w:r w:rsidR="00A92252">
        <w:t xml:space="preserve"> </w:t>
      </w:r>
    </w:p>
    <w:bookmarkEnd w:id="159"/>
    <w:p w14:paraId="4B71D04F" w14:textId="577CE0C7" w:rsidR="006521BC" w:rsidRDefault="00404E35" w:rsidP="00404E35">
      <w:pPr>
        <w:rPr>
          <w:color w:val="5B9BD5" w:themeColor="accent1"/>
        </w:rPr>
      </w:pPr>
      <w:r>
        <w:br w:type="page"/>
      </w:r>
      <w:bookmarkStart w:id="163" w:name="Figure5"/>
      <w:del w:id="164" w:author="ChiKin Lee" w:date="2017-03-30T20:02:00Z">
        <w:r w:rsidR="007B120B" w:rsidDel="001E59F2">
          <w:lastRenderedPageBreak/>
          <w:pict w14:anchorId="30A32944">
            <v:shape id="_x0000_i1028" type="#_x0000_t75" style="width:7in;height:283.3pt">
              <v:imagedata r:id="rId20" o:title="Admin-Projects Session (View All)"/>
            </v:shape>
          </w:pict>
        </w:r>
      </w:del>
      <w:bookmarkEnd w:id="163"/>
      <w:ins w:id="165" w:author="ChiKin Lee" w:date="2017-03-30T20:02:00Z">
        <w:r w:rsidR="001E59F2">
          <w:rPr>
            <w:noProof/>
            <w:color w:val="5B9BD5" w:themeColor="accent1"/>
          </w:rPr>
          <w:drawing>
            <wp:inline distT="0" distB="0" distL="0" distR="0" wp14:anchorId="5BEB472B" wp14:editId="6109549E">
              <wp:extent cx="6404610" cy="360235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dmin-Projects Session (View All).png"/>
                      <pic:cNvPicPr/>
                    </pic:nvPicPr>
                    <pic:blipFill>
                      <a:blip r:embed="rId21">
                        <a:extLst>
                          <a:ext uri="{28A0092B-C50C-407E-A947-70E740481C1C}">
                            <a14:useLocalDpi xmlns:a14="http://schemas.microsoft.com/office/drawing/2010/main" val="0"/>
                          </a:ext>
                        </a:extLst>
                      </a:blip>
                      <a:stretch>
                        <a:fillRect/>
                      </a:stretch>
                    </pic:blipFill>
                    <pic:spPr>
                      <a:xfrm>
                        <a:off x="0" y="0"/>
                        <a:ext cx="6404610" cy="3602355"/>
                      </a:xfrm>
                      <a:prstGeom prst="rect">
                        <a:avLst/>
                      </a:prstGeom>
                    </pic:spPr>
                  </pic:pic>
                </a:graphicData>
              </a:graphic>
            </wp:inline>
          </w:drawing>
        </w:r>
      </w:ins>
      <w:r w:rsidRPr="00404E35">
        <w:rPr>
          <w:color w:val="5B9BD5" w:themeColor="accent1"/>
        </w:rPr>
        <w:t xml:space="preserve"> </w:t>
      </w:r>
      <w:bookmarkStart w:id="166" w:name="_Hlk477789413"/>
      <w:r>
        <w:rPr>
          <w:color w:val="5B9BD5" w:themeColor="accent1"/>
        </w:rPr>
        <w:t xml:space="preserve">Figure </w:t>
      </w:r>
      <w:ins w:id="167" w:author="ChiKin Lee" w:date="2017-03-31T00:17:00Z">
        <w:r w:rsidR="00AC0E4E">
          <w:rPr>
            <w:color w:val="5B9BD5" w:themeColor="accent1"/>
          </w:rPr>
          <w:t>7</w:t>
        </w:r>
      </w:ins>
      <w:del w:id="168" w:author="ChiKin Lee" w:date="2017-03-31T00:17:00Z">
        <w:r w:rsidDel="00AC0E4E">
          <w:rPr>
            <w:color w:val="5B9BD5" w:themeColor="accent1"/>
          </w:rPr>
          <w:delText>5</w:delText>
        </w:r>
      </w:del>
      <w:r w:rsidRPr="008D6879">
        <w:rPr>
          <w:color w:val="5B9BD5" w:themeColor="accent1"/>
        </w:rPr>
        <w:t xml:space="preserve"> –</w:t>
      </w:r>
      <w:r>
        <w:rPr>
          <w:color w:val="5B9BD5" w:themeColor="accent1"/>
        </w:rPr>
        <w:t xml:space="preserve">  </w:t>
      </w:r>
      <w:r w:rsidRPr="00C573BB">
        <w:rPr>
          <w:color w:val="5B9BD5" w:themeColor="accent1"/>
        </w:rPr>
        <w:t>Admin-Projects Session (</w:t>
      </w:r>
      <w:bookmarkStart w:id="169" w:name="_Hlk477789123"/>
      <w:r>
        <w:rPr>
          <w:color w:val="5B9BD5" w:themeColor="accent1"/>
        </w:rPr>
        <w:t xml:space="preserve">View </w:t>
      </w:r>
      <w:commentRangeStart w:id="170"/>
      <w:r>
        <w:rPr>
          <w:color w:val="5B9BD5" w:themeColor="accent1"/>
        </w:rPr>
        <w:t>All</w:t>
      </w:r>
      <w:bookmarkEnd w:id="169"/>
      <w:commentRangeEnd w:id="170"/>
      <w:r w:rsidR="00273C44">
        <w:rPr>
          <w:rStyle w:val="CommentReference"/>
        </w:rPr>
        <w:commentReference w:id="170"/>
      </w:r>
      <w:r w:rsidRPr="00C573BB">
        <w:rPr>
          <w:color w:val="5B9BD5" w:themeColor="accent1"/>
        </w:rPr>
        <w:t>)</w:t>
      </w:r>
    </w:p>
    <w:p w14:paraId="4E03DE75" w14:textId="7944BB21" w:rsidR="00FD0506" w:rsidRDefault="00404E35" w:rsidP="00404E35">
      <w:r>
        <w:t xml:space="preserve">When admin clicked </w:t>
      </w:r>
      <w:r w:rsidRPr="00404E35">
        <w:t>View All</w:t>
      </w:r>
      <w:r>
        <w:t xml:space="preserve"> </w:t>
      </w:r>
      <w:r w:rsidR="00920285">
        <w:t>Projects, all</w:t>
      </w:r>
      <w:r>
        <w:t xml:space="preserve"> projects in this system will be list.</w:t>
      </w:r>
    </w:p>
    <w:bookmarkEnd w:id="166"/>
    <w:p w14:paraId="3B6B9A90" w14:textId="5A7C7F92" w:rsidR="00FD0506" w:rsidRDefault="007B120B" w:rsidP="00FD0506">
      <w:pPr>
        <w:rPr>
          <w:color w:val="5B9BD5" w:themeColor="accent1"/>
        </w:rPr>
      </w:pPr>
      <w:del w:id="171" w:author="ChiKin Lee" w:date="2017-03-30T20:06:00Z">
        <w:r w:rsidDel="001E59F2">
          <w:pict w14:anchorId="67B1F526">
            <v:shape id="_x0000_i1029" type="#_x0000_t75" style="width:7in;height:283.3pt">
              <v:imagedata r:id="rId22" o:title="Admin-Projects Session (Edit ProjectA Classes)"/>
            </v:shape>
          </w:pict>
        </w:r>
        <w:r w:rsidR="00FD0506" w:rsidRPr="00FD0506" w:rsidDel="001E59F2">
          <w:rPr>
            <w:color w:val="5B9BD5" w:themeColor="accent1"/>
          </w:rPr>
          <w:delText xml:space="preserve"> </w:delText>
        </w:r>
      </w:del>
      <w:bookmarkStart w:id="172" w:name="_Hlk477789844"/>
      <w:ins w:id="173" w:author="ChiKin Lee" w:date="2017-03-30T20:06:00Z">
        <w:r w:rsidR="001E59F2">
          <w:rPr>
            <w:noProof/>
            <w:color w:val="5B9BD5" w:themeColor="accent1"/>
          </w:rPr>
          <w:drawing>
            <wp:inline distT="0" distB="0" distL="0" distR="0" wp14:anchorId="00C80C8A" wp14:editId="54CB4596">
              <wp:extent cx="6404610" cy="360235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dmin-Projects Session (Edit ProjectA Classes).png"/>
                      <pic:cNvPicPr/>
                    </pic:nvPicPr>
                    <pic:blipFill>
                      <a:blip r:embed="rId23">
                        <a:extLst>
                          <a:ext uri="{28A0092B-C50C-407E-A947-70E740481C1C}">
                            <a14:useLocalDpi xmlns:a14="http://schemas.microsoft.com/office/drawing/2010/main" val="0"/>
                          </a:ext>
                        </a:extLst>
                      </a:blip>
                      <a:stretch>
                        <a:fillRect/>
                      </a:stretch>
                    </pic:blipFill>
                    <pic:spPr>
                      <a:xfrm>
                        <a:off x="0" y="0"/>
                        <a:ext cx="6404610" cy="3602355"/>
                      </a:xfrm>
                      <a:prstGeom prst="rect">
                        <a:avLst/>
                      </a:prstGeom>
                    </pic:spPr>
                  </pic:pic>
                </a:graphicData>
              </a:graphic>
            </wp:inline>
          </w:drawing>
        </w:r>
      </w:ins>
      <w:r w:rsidR="00FD0506">
        <w:rPr>
          <w:color w:val="5B9BD5" w:themeColor="accent1"/>
        </w:rPr>
        <w:t xml:space="preserve">Figure </w:t>
      </w:r>
      <w:ins w:id="174" w:author="ChiKin Lee" w:date="2017-03-31T00:17:00Z">
        <w:r w:rsidR="00AC0E4E">
          <w:rPr>
            <w:color w:val="5B9BD5" w:themeColor="accent1"/>
          </w:rPr>
          <w:t>8</w:t>
        </w:r>
      </w:ins>
      <w:del w:id="175" w:author="ChiKin Lee" w:date="2017-03-31T00:17:00Z">
        <w:r w:rsidR="001A577C" w:rsidDel="00AC0E4E">
          <w:rPr>
            <w:color w:val="5B9BD5" w:themeColor="accent1"/>
          </w:rPr>
          <w:delText>6</w:delText>
        </w:r>
      </w:del>
      <w:r w:rsidR="00FD0506" w:rsidRPr="008D6879">
        <w:rPr>
          <w:color w:val="5B9BD5" w:themeColor="accent1"/>
        </w:rPr>
        <w:t xml:space="preserve"> –</w:t>
      </w:r>
      <w:r w:rsidR="00FD0506">
        <w:rPr>
          <w:color w:val="5B9BD5" w:themeColor="accent1"/>
        </w:rPr>
        <w:t xml:space="preserve">  </w:t>
      </w:r>
      <w:r w:rsidR="00FD0506" w:rsidRPr="00FD0506">
        <w:rPr>
          <w:color w:val="5B9BD5" w:themeColor="accent1"/>
        </w:rPr>
        <w:t xml:space="preserve">Admin-Projects Session (Edit </w:t>
      </w:r>
      <w:del w:id="176" w:author="ChiKin Lee" w:date="2017-03-30T20:03:00Z">
        <w:r w:rsidR="00FD0506" w:rsidRPr="00FD0506" w:rsidDel="001E59F2">
          <w:rPr>
            <w:color w:val="5B9BD5" w:themeColor="accent1"/>
          </w:rPr>
          <w:delText xml:space="preserve">ProjectA </w:delText>
        </w:r>
      </w:del>
      <w:ins w:id="177" w:author="ChiKin Lee" w:date="2017-03-30T20:03:00Z">
        <w:r w:rsidR="001E59F2">
          <w:rPr>
            <w:color w:val="5B9BD5" w:themeColor="accent1"/>
          </w:rPr>
          <w:t>Lab 1</w:t>
        </w:r>
        <w:r w:rsidR="001E59F2" w:rsidRPr="00FD0506">
          <w:rPr>
            <w:color w:val="5B9BD5" w:themeColor="accent1"/>
          </w:rPr>
          <w:t xml:space="preserve"> </w:t>
        </w:r>
      </w:ins>
      <w:r w:rsidR="00FD0506" w:rsidRPr="00FD0506">
        <w:rPr>
          <w:color w:val="5B9BD5" w:themeColor="accent1"/>
        </w:rPr>
        <w:t>Classes)</w:t>
      </w:r>
    </w:p>
    <w:p w14:paraId="3601C8FD" w14:textId="3E97AFC4" w:rsidR="00442BF0" w:rsidRDefault="00FD0506" w:rsidP="001A577C">
      <w:r>
        <w:t xml:space="preserve">When admin clicked </w:t>
      </w:r>
      <w:r w:rsidR="00291499">
        <w:t>ViewAndEdit</w:t>
      </w:r>
      <w:r>
        <w:t>,</w:t>
      </w:r>
      <w:r w:rsidR="00291499">
        <w:t xml:space="preserve"> all classes will be listed. Admin can add/remove</w:t>
      </w:r>
      <w:r w:rsidR="00291499" w:rsidRPr="00291499">
        <w:t xml:space="preserve"> </w:t>
      </w:r>
      <w:r w:rsidR="0046078D" w:rsidRPr="00CD249E">
        <w:t xml:space="preserve">corresponding </w:t>
      </w:r>
      <w:r w:rsidR="00052231">
        <w:t>p</w:t>
      </w:r>
      <w:r w:rsidR="00291499">
        <w:t>roject</w:t>
      </w:r>
      <w:r w:rsidR="0046078D">
        <w:t xml:space="preserve"> </w:t>
      </w:r>
      <w:r w:rsidR="00291499">
        <w:t xml:space="preserve">to/from any </w:t>
      </w:r>
      <w:commentRangeStart w:id="178"/>
      <w:r w:rsidR="00291499">
        <w:t>classes</w:t>
      </w:r>
      <w:bookmarkEnd w:id="172"/>
      <w:commentRangeEnd w:id="178"/>
      <w:r w:rsidR="00273C44">
        <w:rPr>
          <w:rStyle w:val="CommentReference"/>
        </w:rPr>
        <w:commentReference w:id="178"/>
      </w:r>
      <w:r w:rsidR="00291499">
        <w:t>.</w:t>
      </w:r>
    </w:p>
    <w:p w14:paraId="76D0E874" w14:textId="77777777" w:rsidR="00442BF0" w:rsidRDefault="00442BF0">
      <w:r>
        <w:br w:type="page"/>
      </w:r>
    </w:p>
    <w:p w14:paraId="231BCA05" w14:textId="557595E6" w:rsidR="001A577C" w:rsidRDefault="007B120B" w:rsidP="001A577C">
      <w:pPr>
        <w:rPr>
          <w:color w:val="5B9BD5" w:themeColor="accent1"/>
        </w:rPr>
      </w:pPr>
      <w:del w:id="179" w:author="ChiKin Lee" w:date="2017-03-30T20:05:00Z">
        <w:r w:rsidDel="001E59F2">
          <w:lastRenderedPageBreak/>
          <w:pict w14:anchorId="27BA2E4C">
            <v:shape id="_x0000_i1030" type="#_x0000_t75" style="width:7in;height:283.3pt">
              <v:imagedata r:id="rId24" o:title="Admin-Projects Session (Edit ProjectB Content)"/>
            </v:shape>
          </w:pict>
        </w:r>
        <w:r w:rsidR="001A577C" w:rsidRPr="001A577C" w:rsidDel="001E59F2">
          <w:rPr>
            <w:color w:val="5B9BD5" w:themeColor="accent1"/>
          </w:rPr>
          <w:delText xml:space="preserve"> </w:delText>
        </w:r>
      </w:del>
      <w:ins w:id="180" w:author="ChiKin Lee" w:date="2017-03-30T20:05:00Z">
        <w:r w:rsidR="001E59F2">
          <w:rPr>
            <w:noProof/>
            <w:color w:val="5B9BD5" w:themeColor="accent1"/>
          </w:rPr>
          <w:drawing>
            <wp:inline distT="0" distB="0" distL="0" distR="0" wp14:anchorId="00C18260" wp14:editId="713FA3F9">
              <wp:extent cx="6404610" cy="360235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dmin-Projects Session (Edit ProjectB Content).png"/>
                      <pic:cNvPicPr/>
                    </pic:nvPicPr>
                    <pic:blipFill>
                      <a:blip r:embed="rId25">
                        <a:extLst>
                          <a:ext uri="{28A0092B-C50C-407E-A947-70E740481C1C}">
                            <a14:useLocalDpi xmlns:a14="http://schemas.microsoft.com/office/drawing/2010/main" val="0"/>
                          </a:ext>
                        </a:extLst>
                      </a:blip>
                      <a:stretch>
                        <a:fillRect/>
                      </a:stretch>
                    </pic:blipFill>
                    <pic:spPr>
                      <a:xfrm>
                        <a:off x="0" y="0"/>
                        <a:ext cx="6404610" cy="3602355"/>
                      </a:xfrm>
                      <a:prstGeom prst="rect">
                        <a:avLst/>
                      </a:prstGeom>
                    </pic:spPr>
                  </pic:pic>
                </a:graphicData>
              </a:graphic>
            </wp:inline>
          </w:drawing>
        </w:r>
      </w:ins>
      <w:r w:rsidR="001A577C">
        <w:rPr>
          <w:color w:val="5B9BD5" w:themeColor="accent1"/>
        </w:rPr>
        <w:t xml:space="preserve">Figure </w:t>
      </w:r>
      <w:ins w:id="181" w:author="ChiKin Lee" w:date="2017-03-31T00:17:00Z">
        <w:r w:rsidR="00AC0E4E">
          <w:rPr>
            <w:color w:val="5B9BD5" w:themeColor="accent1"/>
          </w:rPr>
          <w:t>9</w:t>
        </w:r>
      </w:ins>
      <w:del w:id="182" w:author="ChiKin Lee" w:date="2017-03-31T00:17:00Z">
        <w:r w:rsidR="001A577C" w:rsidDel="00AC0E4E">
          <w:rPr>
            <w:color w:val="5B9BD5" w:themeColor="accent1"/>
          </w:rPr>
          <w:delText>7</w:delText>
        </w:r>
      </w:del>
      <w:r w:rsidR="001A577C" w:rsidRPr="008D6879">
        <w:rPr>
          <w:color w:val="5B9BD5" w:themeColor="accent1"/>
        </w:rPr>
        <w:t xml:space="preserve"> –</w:t>
      </w:r>
      <w:r w:rsidR="001A577C">
        <w:rPr>
          <w:color w:val="5B9BD5" w:themeColor="accent1"/>
        </w:rPr>
        <w:t xml:space="preserve">  </w:t>
      </w:r>
      <w:r w:rsidR="001A577C" w:rsidRPr="001A577C">
        <w:rPr>
          <w:color w:val="5B9BD5" w:themeColor="accent1"/>
        </w:rPr>
        <w:t xml:space="preserve">Admin-Projects Session (Edit </w:t>
      </w:r>
      <w:del w:id="183" w:author="ChiKin Lee" w:date="2017-03-30T20:05:00Z">
        <w:r w:rsidR="001A577C" w:rsidRPr="001A577C" w:rsidDel="001E59F2">
          <w:rPr>
            <w:color w:val="5B9BD5" w:themeColor="accent1"/>
          </w:rPr>
          <w:delText xml:space="preserve">ProjectB </w:delText>
        </w:r>
      </w:del>
      <w:bookmarkStart w:id="184" w:name="_Hlk478667673"/>
      <w:ins w:id="185" w:author="ChiKin Lee" w:date="2017-03-30T20:05:00Z">
        <w:r w:rsidR="001E59F2">
          <w:rPr>
            <w:color w:val="5B9BD5" w:themeColor="accent1"/>
          </w:rPr>
          <w:t>Lab 2</w:t>
        </w:r>
        <w:r w:rsidR="001E59F2" w:rsidRPr="001A577C">
          <w:rPr>
            <w:color w:val="5B9BD5" w:themeColor="accent1"/>
          </w:rPr>
          <w:t xml:space="preserve"> </w:t>
        </w:r>
      </w:ins>
      <w:bookmarkEnd w:id="184"/>
      <w:commentRangeStart w:id="186"/>
      <w:r w:rsidR="001A577C" w:rsidRPr="001A577C">
        <w:rPr>
          <w:color w:val="5B9BD5" w:themeColor="accent1"/>
        </w:rPr>
        <w:t>Content</w:t>
      </w:r>
      <w:commentRangeEnd w:id="186"/>
      <w:r w:rsidR="00273C44">
        <w:rPr>
          <w:rStyle w:val="CommentReference"/>
        </w:rPr>
        <w:commentReference w:id="186"/>
      </w:r>
      <w:r w:rsidR="001A577C" w:rsidRPr="001A577C">
        <w:rPr>
          <w:color w:val="5B9BD5" w:themeColor="accent1"/>
        </w:rPr>
        <w:t>)</w:t>
      </w:r>
      <w:bookmarkStart w:id="187" w:name="OLE_LINK3"/>
    </w:p>
    <w:p w14:paraId="200B9907" w14:textId="7D353358" w:rsidR="001A577C" w:rsidRDefault="001A577C" w:rsidP="001A577C">
      <w:bookmarkStart w:id="188" w:name="_Hlk477790105"/>
      <w:r>
        <w:t xml:space="preserve">When admin clicked Edit, </w:t>
      </w:r>
      <w:r w:rsidR="00442BF0">
        <w:t xml:space="preserve">the </w:t>
      </w:r>
      <w:r w:rsidR="00CD249E" w:rsidRPr="00CD249E">
        <w:t xml:space="preserve">corresponding </w:t>
      </w:r>
      <w:r>
        <w:t xml:space="preserve">Project Name and Description will be showed and can be edit. </w:t>
      </w:r>
      <w:bookmarkEnd w:id="187"/>
    </w:p>
    <w:p w14:paraId="0F64CAEF" w14:textId="21B67BF7" w:rsidR="001A577C" w:rsidRDefault="007B120B" w:rsidP="001A577C">
      <w:pPr>
        <w:rPr>
          <w:color w:val="5B9BD5" w:themeColor="accent1"/>
        </w:rPr>
      </w:pPr>
      <w:bookmarkStart w:id="189" w:name="Figure8"/>
      <w:bookmarkEnd w:id="188"/>
      <w:del w:id="190" w:author="ChiKin Lee" w:date="2017-03-30T20:05:00Z">
        <w:r w:rsidDel="001E59F2">
          <w:pict w14:anchorId="7395644A">
            <v:shape id="_x0000_i1031" type="#_x0000_t75" style="width:7in;height:283.3pt">
              <v:imagedata r:id="rId26" o:title="Admin-Projects Session (View ProjectB Content)"/>
            </v:shape>
          </w:pict>
        </w:r>
        <w:bookmarkEnd w:id="189"/>
        <w:r w:rsidR="001A577C" w:rsidRPr="001A577C" w:rsidDel="001E59F2">
          <w:rPr>
            <w:color w:val="5B9BD5" w:themeColor="accent1"/>
          </w:rPr>
          <w:delText xml:space="preserve"> </w:delText>
        </w:r>
      </w:del>
      <w:ins w:id="191" w:author="ChiKin Lee" w:date="2017-03-30T20:06:00Z">
        <w:r w:rsidR="001E59F2">
          <w:rPr>
            <w:noProof/>
            <w:color w:val="5B9BD5" w:themeColor="accent1"/>
          </w:rPr>
          <w:drawing>
            <wp:inline distT="0" distB="0" distL="0" distR="0" wp14:anchorId="326FE67E" wp14:editId="19A41C56">
              <wp:extent cx="6404610" cy="360235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dmin-Projects Session (View ProjectB Content).png"/>
                      <pic:cNvPicPr/>
                    </pic:nvPicPr>
                    <pic:blipFill>
                      <a:blip r:embed="rId27">
                        <a:extLst>
                          <a:ext uri="{28A0092B-C50C-407E-A947-70E740481C1C}">
                            <a14:useLocalDpi xmlns:a14="http://schemas.microsoft.com/office/drawing/2010/main" val="0"/>
                          </a:ext>
                        </a:extLst>
                      </a:blip>
                      <a:stretch>
                        <a:fillRect/>
                      </a:stretch>
                    </pic:blipFill>
                    <pic:spPr>
                      <a:xfrm>
                        <a:off x="0" y="0"/>
                        <a:ext cx="6404610" cy="3602355"/>
                      </a:xfrm>
                      <a:prstGeom prst="rect">
                        <a:avLst/>
                      </a:prstGeom>
                    </pic:spPr>
                  </pic:pic>
                </a:graphicData>
              </a:graphic>
            </wp:inline>
          </w:drawing>
        </w:r>
      </w:ins>
      <w:r w:rsidR="001A577C">
        <w:rPr>
          <w:color w:val="5B9BD5" w:themeColor="accent1"/>
        </w:rPr>
        <w:t xml:space="preserve">Figure </w:t>
      </w:r>
      <w:ins w:id="192" w:author="ChiKin Lee" w:date="2017-03-31T00:17:00Z">
        <w:r w:rsidR="00AC0E4E">
          <w:rPr>
            <w:color w:val="5B9BD5" w:themeColor="accent1"/>
          </w:rPr>
          <w:t>10</w:t>
        </w:r>
      </w:ins>
      <w:del w:id="193" w:author="ChiKin Lee" w:date="2017-03-31T00:17:00Z">
        <w:r w:rsidR="001A577C" w:rsidDel="00AC0E4E">
          <w:rPr>
            <w:color w:val="5B9BD5" w:themeColor="accent1"/>
          </w:rPr>
          <w:delText>8</w:delText>
        </w:r>
      </w:del>
      <w:r w:rsidR="001A577C" w:rsidRPr="008D6879">
        <w:rPr>
          <w:color w:val="5B9BD5" w:themeColor="accent1"/>
        </w:rPr>
        <w:t xml:space="preserve"> –</w:t>
      </w:r>
      <w:r w:rsidR="001A577C">
        <w:rPr>
          <w:color w:val="5B9BD5" w:themeColor="accent1"/>
        </w:rPr>
        <w:t xml:space="preserve">  </w:t>
      </w:r>
      <w:r w:rsidR="001A577C" w:rsidRPr="001A577C">
        <w:rPr>
          <w:color w:val="5B9BD5" w:themeColor="accent1"/>
        </w:rPr>
        <w:t>Admin-Projects Session (</w:t>
      </w:r>
      <w:bookmarkStart w:id="194" w:name="_Hlk477791825"/>
      <w:r w:rsidR="001A577C">
        <w:rPr>
          <w:color w:val="5B9BD5" w:themeColor="accent1"/>
        </w:rPr>
        <w:t>View</w:t>
      </w:r>
      <w:r w:rsidR="001A577C" w:rsidRPr="001A577C">
        <w:rPr>
          <w:color w:val="5B9BD5" w:themeColor="accent1"/>
        </w:rPr>
        <w:t xml:space="preserve"> </w:t>
      </w:r>
      <w:bookmarkEnd w:id="194"/>
      <w:ins w:id="195" w:author="ChiKin Lee" w:date="2017-03-30T20:05:00Z">
        <w:r w:rsidR="001E59F2" w:rsidRPr="001E59F2">
          <w:rPr>
            <w:color w:val="5B9BD5" w:themeColor="accent1"/>
          </w:rPr>
          <w:t xml:space="preserve">Lab 2 </w:t>
        </w:r>
      </w:ins>
      <w:del w:id="196" w:author="ChiKin Lee" w:date="2017-03-30T20:05:00Z">
        <w:r w:rsidR="001A577C" w:rsidRPr="001A577C" w:rsidDel="001E59F2">
          <w:rPr>
            <w:color w:val="5B9BD5" w:themeColor="accent1"/>
          </w:rPr>
          <w:delText xml:space="preserve">ProjectB </w:delText>
        </w:r>
      </w:del>
      <w:r w:rsidR="001A577C" w:rsidRPr="001A577C">
        <w:rPr>
          <w:color w:val="5B9BD5" w:themeColor="accent1"/>
        </w:rPr>
        <w:t>Content)</w:t>
      </w:r>
    </w:p>
    <w:p w14:paraId="2C2A846F" w14:textId="2C64CDD6" w:rsidR="00442BF0" w:rsidRDefault="00442BF0" w:rsidP="00442BF0">
      <w:r>
        <w:t xml:space="preserve">When admin clicked </w:t>
      </w:r>
      <w:r w:rsidR="00CD249E" w:rsidRPr="00CD249E">
        <w:t>View</w:t>
      </w:r>
      <w:r>
        <w:t xml:space="preserve">, the </w:t>
      </w:r>
      <w:bookmarkStart w:id="197" w:name="_Hlk477793049"/>
      <w:bookmarkStart w:id="198" w:name="_Hlk477791856"/>
      <w:r w:rsidR="00CD249E" w:rsidRPr="00CD249E">
        <w:t>corresponding</w:t>
      </w:r>
      <w:bookmarkEnd w:id="197"/>
      <w:r w:rsidR="00CD249E" w:rsidRPr="00CD249E">
        <w:t xml:space="preserve"> </w:t>
      </w:r>
      <w:bookmarkEnd w:id="198"/>
      <w:r>
        <w:t xml:space="preserve">Project Name and Description will be showed. </w:t>
      </w:r>
    </w:p>
    <w:p w14:paraId="64DFBF75" w14:textId="02F22E61" w:rsidR="00442BF0" w:rsidRDefault="001A577C" w:rsidP="00442BF0">
      <w:pPr>
        <w:spacing w:after="120"/>
        <w:rPr>
          <w:color w:val="5B9BD5" w:themeColor="accent1"/>
        </w:rPr>
      </w:pPr>
      <w:r>
        <w:br w:type="page"/>
      </w:r>
      <w:bookmarkStart w:id="199" w:name="_Hlk477825250"/>
      <w:bookmarkStart w:id="200" w:name="AdminSubmissionsSession"/>
      <w:r w:rsidR="008F2189">
        <w:rPr>
          <w:color w:val="5B9BD5" w:themeColor="accent1"/>
          <w:sz w:val="36"/>
        </w:rPr>
        <w:lastRenderedPageBreak/>
        <w:t xml:space="preserve">Admin – </w:t>
      </w:r>
      <w:r w:rsidR="008F2189" w:rsidRPr="008F2189">
        <w:rPr>
          <w:color w:val="5B9BD5" w:themeColor="accent1"/>
          <w:sz w:val="36"/>
        </w:rPr>
        <w:t xml:space="preserve">Submissions </w:t>
      </w:r>
      <w:r w:rsidR="008F2189">
        <w:rPr>
          <w:color w:val="5B9BD5" w:themeColor="accent1"/>
          <w:sz w:val="36"/>
        </w:rPr>
        <w:t>Session</w:t>
      </w:r>
      <w:r w:rsidR="008F2189">
        <w:t xml:space="preserve"> </w:t>
      </w:r>
      <w:bookmarkEnd w:id="199"/>
      <w:bookmarkEnd w:id="200"/>
      <w:r w:rsidR="007B120B">
        <w:pict w14:anchorId="246DCD57">
          <v:shape id="_x0000_i1032" type="#_x0000_t75" style="width:7in;height:283.3pt">
            <v:imagedata r:id="rId28" o:title="Admin Logined (Submissions Hover)"/>
          </v:shape>
        </w:pict>
      </w:r>
      <w:r w:rsidR="00442BF0" w:rsidRPr="00442BF0">
        <w:rPr>
          <w:color w:val="5B9BD5" w:themeColor="accent1"/>
        </w:rPr>
        <w:t xml:space="preserve"> </w:t>
      </w:r>
      <w:bookmarkStart w:id="201" w:name="_Hlk477793387"/>
      <w:r w:rsidR="00442BF0">
        <w:rPr>
          <w:color w:val="5B9BD5" w:themeColor="accent1"/>
        </w:rPr>
        <w:t xml:space="preserve">Figure </w:t>
      </w:r>
      <w:del w:id="202" w:author="ChiKin Lee" w:date="2017-03-31T00:17:00Z">
        <w:r w:rsidR="00442BF0" w:rsidDel="00AC0E4E">
          <w:rPr>
            <w:color w:val="5B9BD5" w:themeColor="accent1"/>
          </w:rPr>
          <w:delText>9</w:delText>
        </w:r>
        <w:r w:rsidR="00442BF0" w:rsidRPr="008D6879" w:rsidDel="00AC0E4E">
          <w:rPr>
            <w:color w:val="5B9BD5" w:themeColor="accent1"/>
          </w:rPr>
          <w:delText xml:space="preserve"> </w:delText>
        </w:r>
      </w:del>
      <w:ins w:id="203" w:author="ChiKin Lee" w:date="2017-03-31T00:17:00Z">
        <w:r w:rsidR="00AC0E4E">
          <w:rPr>
            <w:color w:val="5B9BD5" w:themeColor="accent1"/>
          </w:rPr>
          <w:t>11</w:t>
        </w:r>
        <w:r w:rsidR="00AC0E4E" w:rsidRPr="008D6879">
          <w:rPr>
            <w:color w:val="5B9BD5" w:themeColor="accent1"/>
          </w:rPr>
          <w:t xml:space="preserve"> </w:t>
        </w:r>
      </w:ins>
      <w:r w:rsidR="00442BF0" w:rsidRPr="008D6879">
        <w:rPr>
          <w:color w:val="5B9BD5" w:themeColor="accent1"/>
        </w:rPr>
        <w:t>–</w:t>
      </w:r>
      <w:r w:rsidR="00442BF0">
        <w:rPr>
          <w:color w:val="5B9BD5" w:themeColor="accent1"/>
        </w:rPr>
        <w:t xml:space="preserve">  Admin Logged-in </w:t>
      </w:r>
      <w:r w:rsidR="00442BF0" w:rsidRPr="008D6879">
        <w:rPr>
          <w:color w:val="5B9BD5" w:themeColor="accent1"/>
        </w:rPr>
        <w:t>(</w:t>
      </w:r>
      <w:bookmarkStart w:id="204" w:name="_Hlk477790409"/>
      <w:r w:rsidR="00442BF0" w:rsidRPr="00442BF0">
        <w:rPr>
          <w:color w:val="5B9BD5" w:themeColor="accent1"/>
        </w:rPr>
        <w:t>Submissions</w:t>
      </w:r>
      <w:r w:rsidR="00442BF0">
        <w:rPr>
          <w:color w:val="5B9BD5" w:themeColor="accent1"/>
        </w:rPr>
        <w:t xml:space="preserve"> </w:t>
      </w:r>
      <w:bookmarkEnd w:id="204"/>
      <w:r w:rsidR="00442BF0" w:rsidRPr="008D6879">
        <w:rPr>
          <w:color w:val="5B9BD5" w:themeColor="accent1"/>
        </w:rPr>
        <w:t xml:space="preserve">Hover) </w:t>
      </w:r>
    </w:p>
    <w:p w14:paraId="76C0D7EC" w14:textId="6317A80F" w:rsidR="00442BF0" w:rsidRDefault="00442BF0" w:rsidP="00442BF0">
      <w:pPr>
        <w:spacing w:after="120"/>
      </w:pPr>
      <w:r w:rsidRPr="006521BC">
        <w:t xml:space="preserve">Shows what permission and functionality admin have in </w:t>
      </w:r>
      <w:r w:rsidRPr="00442BF0">
        <w:t>Submissions</w:t>
      </w:r>
      <w:r>
        <w:t xml:space="preserve"> </w:t>
      </w:r>
      <w:r w:rsidRPr="006521BC">
        <w:t>session</w:t>
      </w:r>
    </w:p>
    <w:bookmarkEnd w:id="201"/>
    <w:p w14:paraId="7F867B99" w14:textId="6EEB8672" w:rsidR="00442BF0" w:rsidRDefault="007B120B" w:rsidP="00442BF0">
      <w:pPr>
        <w:rPr>
          <w:color w:val="5B9BD5" w:themeColor="accent1"/>
        </w:rPr>
      </w:pPr>
      <w:del w:id="205" w:author="ChiKin Lee" w:date="2017-03-30T20:10:00Z">
        <w:r w:rsidDel="00C96AB8">
          <w:pict w14:anchorId="7ED7E341">
            <v:shape id="_x0000_i1033" type="#_x0000_t75" style="width:7in;height:283.3pt">
              <v:imagedata r:id="rId29" o:title="Admin-Submissions Session (View All)"/>
            </v:shape>
          </w:pict>
        </w:r>
        <w:r w:rsidR="00442BF0" w:rsidRPr="00442BF0" w:rsidDel="00C96AB8">
          <w:rPr>
            <w:color w:val="5B9BD5" w:themeColor="accent1"/>
          </w:rPr>
          <w:delText xml:space="preserve"> </w:delText>
        </w:r>
      </w:del>
      <w:bookmarkStart w:id="206" w:name="_Hlk477790552"/>
      <w:ins w:id="207" w:author="ChiKin Lee" w:date="2017-03-30T20:11:00Z">
        <w:r w:rsidR="00C96AB8">
          <w:rPr>
            <w:noProof/>
            <w:color w:val="5B9BD5" w:themeColor="accent1"/>
          </w:rPr>
          <w:drawing>
            <wp:inline distT="0" distB="0" distL="0" distR="0" wp14:anchorId="22E5D562" wp14:editId="3D6CAD3C">
              <wp:extent cx="6404610" cy="360235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dmin-Submissions Session (View All).png"/>
                      <pic:cNvPicPr/>
                    </pic:nvPicPr>
                    <pic:blipFill>
                      <a:blip r:embed="rId30">
                        <a:extLst>
                          <a:ext uri="{28A0092B-C50C-407E-A947-70E740481C1C}">
                            <a14:useLocalDpi xmlns:a14="http://schemas.microsoft.com/office/drawing/2010/main" val="0"/>
                          </a:ext>
                        </a:extLst>
                      </a:blip>
                      <a:stretch>
                        <a:fillRect/>
                      </a:stretch>
                    </pic:blipFill>
                    <pic:spPr>
                      <a:xfrm>
                        <a:off x="0" y="0"/>
                        <a:ext cx="6404610" cy="3602355"/>
                      </a:xfrm>
                      <a:prstGeom prst="rect">
                        <a:avLst/>
                      </a:prstGeom>
                    </pic:spPr>
                  </pic:pic>
                </a:graphicData>
              </a:graphic>
            </wp:inline>
          </w:drawing>
        </w:r>
      </w:ins>
      <w:r w:rsidR="00442BF0">
        <w:rPr>
          <w:color w:val="5B9BD5" w:themeColor="accent1"/>
        </w:rPr>
        <w:t xml:space="preserve">Figure </w:t>
      </w:r>
      <w:del w:id="208" w:author="ChiKin Lee" w:date="2017-03-31T00:18:00Z">
        <w:r w:rsidR="00442BF0" w:rsidDel="00AC0E4E">
          <w:rPr>
            <w:color w:val="5B9BD5" w:themeColor="accent1"/>
          </w:rPr>
          <w:delText>10</w:delText>
        </w:r>
        <w:r w:rsidR="00442BF0" w:rsidRPr="008D6879" w:rsidDel="00AC0E4E">
          <w:rPr>
            <w:color w:val="5B9BD5" w:themeColor="accent1"/>
          </w:rPr>
          <w:delText xml:space="preserve"> </w:delText>
        </w:r>
      </w:del>
      <w:ins w:id="209" w:author="ChiKin Lee" w:date="2017-03-31T00:18:00Z">
        <w:r w:rsidR="00AC0E4E">
          <w:rPr>
            <w:color w:val="5B9BD5" w:themeColor="accent1"/>
          </w:rPr>
          <w:t>1</w:t>
        </w:r>
        <w:r w:rsidR="00AC0E4E">
          <w:rPr>
            <w:color w:val="5B9BD5" w:themeColor="accent1"/>
          </w:rPr>
          <w:t>2</w:t>
        </w:r>
        <w:r w:rsidR="00AC0E4E" w:rsidRPr="008D6879">
          <w:rPr>
            <w:color w:val="5B9BD5" w:themeColor="accent1"/>
          </w:rPr>
          <w:t xml:space="preserve"> </w:t>
        </w:r>
      </w:ins>
      <w:r w:rsidR="00442BF0" w:rsidRPr="008D6879">
        <w:rPr>
          <w:color w:val="5B9BD5" w:themeColor="accent1"/>
        </w:rPr>
        <w:t>–</w:t>
      </w:r>
      <w:r w:rsidR="00442BF0">
        <w:rPr>
          <w:color w:val="5B9BD5" w:themeColor="accent1"/>
        </w:rPr>
        <w:t xml:space="preserve">  </w:t>
      </w:r>
      <w:r w:rsidR="00442BF0" w:rsidRPr="00C573BB">
        <w:rPr>
          <w:color w:val="5B9BD5" w:themeColor="accent1"/>
        </w:rPr>
        <w:t>Admin-</w:t>
      </w:r>
      <w:r w:rsidR="00442BF0" w:rsidRPr="00442BF0">
        <w:rPr>
          <w:color w:val="5B9BD5" w:themeColor="accent1"/>
        </w:rPr>
        <w:t xml:space="preserve"> </w:t>
      </w:r>
      <w:bookmarkStart w:id="210" w:name="_Hlk477790449"/>
      <w:r w:rsidR="00442BF0" w:rsidRPr="00442BF0">
        <w:rPr>
          <w:color w:val="5B9BD5" w:themeColor="accent1"/>
        </w:rPr>
        <w:t>Submissions</w:t>
      </w:r>
      <w:r w:rsidR="00442BF0">
        <w:rPr>
          <w:color w:val="5B9BD5" w:themeColor="accent1"/>
        </w:rPr>
        <w:t xml:space="preserve"> </w:t>
      </w:r>
      <w:bookmarkEnd w:id="210"/>
      <w:r w:rsidR="00442BF0" w:rsidRPr="00C573BB">
        <w:rPr>
          <w:color w:val="5B9BD5" w:themeColor="accent1"/>
        </w:rPr>
        <w:t>Session (</w:t>
      </w:r>
      <w:r w:rsidR="00442BF0">
        <w:rPr>
          <w:color w:val="5B9BD5" w:themeColor="accent1"/>
        </w:rPr>
        <w:t>View All</w:t>
      </w:r>
      <w:r w:rsidR="00442BF0" w:rsidRPr="00C573BB">
        <w:rPr>
          <w:color w:val="5B9BD5" w:themeColor="accent1"/>
        </w:rPr>
        <w:t>)</w:t>
      </w:r>
    </w:p>
    <w:p w14:paraId="2CE0D285" w14:textId="05861E19" w:rsidR="00442BF0" w:rsidRDefault="00442BF0" w:rsidP="008F2189">
      <w:r>
        <w:t xml:space="preserve">When admin clicked </w:t>
      </w:r>
      <w:r w:rsidRPr="00404E35">
        <w:t>View All</w:t>
      </w:r>
      <w:r>
        <w:t xml:space="preserve"> </w:t>
      </w:r>
      <w:r w:rsidRPr="00442BF0">
        <w:t>Submissions</w:t>
      </w:r>
      <w:r>
        <w:t>, all s</w:t>
      </w:r>
      <w:r w:rsidRPr="00442BF0">
        <w:t xml:space="preserve">ubmissions </w:t>
      </w:r>
      <w:r>
        <w:t>in this system will be list.</w:t>
      </w:r>
      <w:bookmarkEnd w:id="206"/>
    </w:p>
    <w:p w14:paraId="35E1C0BE" w14:textId="77777777" w:rsidR="00442BF0" w:rsidRDefault="00442BF0">
      <w:r>
        <w:br w:type="page"/>
      </w:r>
    </w:p>
    <w:p w14:paraId="141CB43B" w14:textId="7777352B" w:rsidR="003A1A2E" w:rsidRDefault="007B120B" w:rsidP="00442BF0">
      <w:pPr>
        <w:rPr>
          <w:color w:val="5B9BD5" w:themeColor="accent1"/>
        </w:rPr>
      </w:pPr>
      <w:bookmarkStart w:id="211" w:name="_Hlk477805900"/>
      <w:del w:id="212" w:author="ChiKin Lee" w:date="2017-03-30T20:59:00Z">
        <w:r w:rsidDel="00047F33">
          <w:lastRenderedPageBreak/>
          <w:pict w14:anchorId="6FD02075">
            <v:shape id="_x0000_i1034" type="#_x0000_t75" style="width:7in;height:283.3pt">
              <v:imagedata r:id="rId31" o:title="Instructor-Submissions Session (View Entry Details (Top))"/>
            </v:shape>
          </w:pict>
        </w:r>
      </w:del>
      <w:bookmarkStart w:id="213" w:name="_Hlk477793272"/>
      <w:bookmarkStart w:id="214" w:name="_Hlk477790693"/>
      <w:ins w:id="215" w:author="ChiKin Lee" w:date="2017-03-30T21:00:00Z">
        <w:r w:rsidR="00047F33">
          <w:rPr>
            <w:noProof/>
            <w:color w:val="5B9BD5" w:themeColor="accent1"/>
          </w:rPr>
          <w:drawing>
            <wp:inline distT="0" distB="0" distL="0" distR="0" wp14:anchorId="13B54FAC" wp14:editId="39EC4988">
              <wp:extent cx="6404610" cy="360235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Admin-Submissions Session (View Entry Details-Top).png"/>
                      <pic:cNvPicPr/>
                    </pic:nvPicPr>
                    <pic:blipFill>
                      <a:blip r:embed="rId32">
                        <a:extLst>
                          <a:ext uri="{28A0092B-C50C-407E-A947-70E740481C1C}">
                            <a14:useLocalDpi xmlns:a14="http://schemas.microsoft.com/office/drawing/2010/main" val="0"/>
                          </a:ext>
                        </a:extLst>
                      </a:blip>
                      <a:stretch>
                        <a:fillRect/>
                      </a:stretch>
                    </pic:blipFill>
                    <pic:spPr>
                      <a:xfrm>
                        <a:off x="0" y="0"/>
                        <a:ext cx="6404610" cy="3602355"/>
                      </a:xfrm>
                      <a:prstGeom prst="rect">
                        <a:avLst/>
                      </a:prstGeom>
                    </pic:spPr>
                  </pic:pic>
                </a:graphicData>
              </a:graphic>
            </wp:inline>
          </w:drawing>
        </w:r>
      </w:ins>
      <w:r w:rsidR="00442BF0">
        <w:rPr>
          <w:color w:val="5B9BD5" w:themeColor="accent1"/>
        </w:rPr>
        <w:t xml:space="preserve">Figure </w:t>
      </w:r>
      <w:del w:id="216" w:author="ChiKin Lee" w:date="2017-03-31T00:18:00Z">
        <w:r w:rsidR="00442BF0" w:rsidDel="00AC0E4E">
          <w:rPr>
            <w:color w:val="5B9BD5" w:themeColor="accent1"/>
          </w:rPr>
          <w:delText>11</w:delText>
        </w:r>
        <w:r w:rsidR="00442BF0" w:rsidRPr="008D6879" w:rsidDel="00AC0E4E">
          <w:rPr>
            <w:color w:val="5B9BD5" w:themeColor="accent1"/>
          </w:rPr>
          <w:delText xml:space="preserve"> </w:delText>
        </w:r>
      </w:del>
      <w:bookmarkEnd w:id="213"/>
      <w:ins w:id="217" w:author="ChiKin Lee" w:date="2017-03-31T00:18:00Z">
        <w:r w:rsidR="00AC0E4E">
          <w:rPr>
            <w:color w:val="5B9BD5" w:themeColor="accent1"/>
          </w:rPr>
          <w:t>1</w:t>
        </w:r>
        <w:r w:rsidR="00AC0E4E">
          <w:rPr>
            <w:color w:val="5B9BD5" w:themeColor="accent1"/>
          </w:rPr>
          <w:t>3</w:t>
        </w:r>
        <w:r w:rsidR="00AC0E4E" w:rsidRPr="008D6879">
          <w:rPr>
            <w:color w:val="5B9BD5" w:themeColor="accent1"/>
          </w:rPr>
          <w:t xml:space="preserve"> </w:t>
        </w:r>
      </w:ins>
      <w:r w:rsidR="00442BF0" w:rsidRPr="008D6879">
        <w:rPr>
          <w:color w:val="5B9BD5" w:themeColor="accent1"/>
        </w:rPr>
        <w:t>–</w:t>
      </w:r>
      <w:r w:rsidR="00442BF0">
        <w:rPr>
          <w:color w:val="5B9BD5" w:themeColor="accent1"/>
        </w:rPr>
        <w:t xml:space="preserve">  </w:t>
      </w:r>
      <w:r w:rsidR="00442BF0" w:rsidRPr="00442BF0">
        <w:rPr>
          <w:color w:val="5B9BD5" w:themeColor="accent1"/>
        </w:rPr>
        <w:t>Admin-Submissions Session (View Entry Details (</w:t>
      </w:r>
      <w:commentRangeStart w:id="218"/>
      <w:r w:rsidR="00442BF0" w:rsidRPr="00442BF0">
        <w:rPr>
          <w:color w:val="5B9BD5" w:themeColor="accent1"/>
        </w:rPr>
        <w:t>Top</w:t>
      </w:r>
      <w:commentRangeEnd w:id="218"/>
      <w:r w:rsidR="00273C44">
        <w:rPr>
          <w:rStyle w:val="CommentReference"/>
        </w:rPr>
        <w:commentReference w:id="218"/>
      </w:r>
      <w:r w:rsidR="00442BF0" w:rsidRPr="00442BF0">
        <w:rPr>
          <w:color w:val="5B9BD5" w:themeColor="accent1"/>
        </w:rPr>
        <w:t>))</w:t>
      </w:r>
    </w:p>
    <w:bookmarkEnd w:id="214"/>
    <w:p w14:paraId="6523FDD6" w14:textId="0EB2EAFC" w:rsidR="003A1A2E" w:rsidRDefault="007B120B" w:rsidP="003A1A2E">
      <w:pPr>
        <w:rPr>
          <w:color w:val="5B9BD5" w:themeColor="accent1"/>
        </w:rPr>
      </w:pPr>
      <w:del w:id="219" w:author="ChiKin Lee" w:date="2017-03-30T21:06:00Z">
        <w:r w:rsidDel="00047F33">
          <w:rPr>
            <w:color w:val="5B9BD5" w:themeColor="accent1"/>
          </w:rPr>
          <w:pict w14:anchorId="2A0112A0">
            <v:shape id="_x0000_i1098" type="#_x0000_t75" style="width:7in;height:283.3pt">
              <v:imagedata r:id="rId33" o:title="Instructor-Submissions Session (View Entry Details-Bottom(Clarification))"/>
            </v:shape>
          </w:pict>
        </w:r>
      </w:del>
      <w:ins w:id="220" w:author="ChiKin Lee" w:date="2017-03-30T21:06:00Z">
        <w:r w:rsidR="00047F33">
          <w:rPr>
            <w:noProof/>
            <w:color w:val="5B9BD5" w:themeColor="accent1"/>
          </w:rPr>
          <w:drawing>
            <wp:inline distT="0" distB="0" distL="0" distR="0" wp14:anchorId="31C10D58" wp14:editId="7A5F4D71">
              <wp:extent cx="6404610" cy="360235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nstructor-Submissions Session (View Entry Details-Bottom(Clarification)).png"/>
                      <pic:cNvPicPr/>
                    </pic:nvPicPr>
                    <pic:blipFill>
                      <a:blip r:embed="rId34">
                        <a:extLst>
                          <a:ext uri="{28A0092B-C50C-407E-A947-70E740481C1C}">
                            <a14:useLocalDpi xmlns:a14="http://schemas.microsoft.com/office/drawing/2010/main" val="0"/>
                          </a:ext>
                        </a:extLst>
                      </a:blip>
                      <a:stretch>
                        <a:fillRect/>
                      </a:stretch>
                    </pic:blipFill>
                    <pic:spPr>
                      <a:xfrm>
                        <a:off x="0" y="0"/>
                        <a:ext cx="6404610" cy="3602355"/>
                      </a:xfrm>
                      <a:prstGeom prst="rect">
                        <a:avLst/>
                      </a:prstGeom>
                    </pic:spPr>
                  </pic:pic>
                </a:graphicData>
              </a:graphic>
            </wp:inline>
          </w:drawing>
        </w:r>
      </w:ins>
      <w:r w:rsidR="003A1A2E">
        <w:rPr>
          <w:color w:val="5B9BD5" w:themeColor="accent1"/>
        </w:rPr>
        <w:t xml:space="preserve">Figure </w:t>
      </w:r>
      <w:del w:id="221" w:author="ChiKin Lee" w:date="2017-03-31T00:18:00Z">
        <w:r w:rsidR="003A1A2E" w:rsidDel="00AC0E4E">
          <w:rPr>
            <w:color w:val="5B9BD5" w:themeColor="accent1"/>
          </w:rPr>
          <w:delText>12</w:delText>
        </w:r>
        <w:r w:rsidR="003A1A2E" w:rsidRPr="008D6879" w:rsidDel="00AC0E4E">
          <w:rPr>
            <w:color w:val="5B9BD5" w:themeColor="accent1"/>
          </w:rPr>
          <w:delText xml:space="preserve"> </w:delText>
        </w:r>
      </w:del>
      <w:ins w:id="222" w:author="ChiKin Lee" w:date="2017-03-31T00:18:00Z">
        <w:r w:rsidR="00AC0E4E">
          <w:rPr>
            <w:color w:val="5B9BD5" w:themeColor="accent1"/>
          </w:rPr>
          <w:t>1</w:t>
        </w:r>
        <w:r w:rsidR="00AC0E4E">
          <w:rPr>
            <w:color w:val="5B9BD5" w:themeColor="accent1"/>
          </w:rPr>
          <w:t>4</w:t>
        </w:r>
        <w:r w:rsidR="00AC0E4E" w:rsidRPr="008D6879">
          <w:rPr>
            <w:color w:val="5B9BD5" w:themeColor="accent1"/>
          </w:rPr>
          <w:t xml:space="preserve"> </w:t>
        </w:r>
      </w:ins>
      <w:r w:rsidR="003A1A2E" w:rsidRPr="008D6879">
        <w:rPr>
          <w:color w:val="5B9BD5" w:themeColor="accent1"/>
        </w:rPr>
        <w:t>–</w:t>
      </w:r>
      <w:r w:rsidR="003A1A2E">
        <w:rPr>
          <w:color w:val="5B9BD5" w:themeColor="accent1"/>
        </w:rPr>
        <w:t xml:space="preserve">  </w:t>
      </w:r>
      <w:r w:rsidR="003A1A2E" w:rsidRPr="00442BF0">
        <w:rPr>
          <w:color w:val="5B9BD5" w:themeColor="accent1"/>
        </w:rPr>
        <w:t>Admin-</w:t>
      </w:r>
      <w:r w:rsidR="003A1A2E" w:rsidRPr="003A1A2E">
        <w:t xml:space="preserve"> </w:t>
      </w:r>
      <w:r w:rsidR="003A1A2E" w:rsidRPr="003A1A2E">
        <w:rPr>
          <w:color w:val="5B9BD5" w:themeColor="accent1"/>
        </w:rPr>
        <w:t>Submissions Session (View Entry Details-</w:t>
      </w:r>
      <w:r w:rsidR="00883929" w:rsidRPr="00883929">
        <w:t xml:space="preserve"> </w:t>
      </w:r>
      <w:del w:id="223" w:author="ChiKin Lee" w:date="2017-03-30T21:00:00Z">
        <w:r w:rsidR="00883929" w:rsidRPr="00883929" w:rsidDel="00047F33">
          <w:rPr>
            <w:color w:val="5B9BD5" w:themeColor="accent1"/>
          </w:rPr>
          <w:delText xml:space="preserve">Clarification </w:delText>
        </w:r>
      </w:del>
      <w:bookmarkStart w:id="224" w:name="_Hlk478671036"/>
      <w:bookmarkStart w:id="225" w:name="OLE_LINK12"/>
      <w:ins w:id="226" w:author="ChiKin Lee" w:date="2017-03-30T21:00:00Z">
        <w:r w:rsidR="00047F33">
          <w:rPr>
            <w:color w:val="5B9BD5" w:themeColor="accent1"/>
          </w:rPr>
          <w:t>Additional Note</w:t>
        </w:r>
      </w:ins>
      <w:bookmarkEnd w:id="224"/>
      <w:bookmarkEnd w:id="225"/>
      <w:r w:rsidR="003A1A2E" w:rsidRPr="003A1A2E">
        <w:rPr>
          <w:color w:val="5B9BD5" w:themeColor="accent1"/>
        </w:rPr>
        <w:t>(Bottom))</w:t>
      </w:r>
    </w:p>
    <w:p w14:paraId="3A3D4098" w14:textId="292C2942" w:rsidR="00CA3274" w:rsidRDefault="00CA3274" w:rsidP="00442BF0">
      <w:r>
        <w:t>A</w:t>
      </w:r>
      <w:r w:rsidRPr="00CA3274">
        <w:t xml:space="preserve">s </w:t>
      </w:r>
      <w:r>
        <w:t>f</w:t>
      </w:r>
      <w:r w:rsidRPr="00CA3274">
        <w:t xml:space="preserve">igure 11~12 </w:t>
      </w:r>
      <w:bookmarkStart w:id="227" w:name="_Hlk477793292"/>
      <w:r w:rsidRPr="00CA3274">
        <w:t>shown</w:t>
      </w:r>
      <w:bookmarkEnd w:id="227"/>
      <w:r>
        <w:t>,</w:t>
      </w:r>
      <w:r w:rsidRPr="00CA3274">
        <w:t xml:space="preserve"> w</w:t>
      </w:r>
      <w:r w:rsidR="00442BF0" w:rsidRPr="00CA3274">
        <w:t xml:space="preserve">hen </w:t>
      </w:r>
      <w:r w:rsidR="00442BF0">
        <w:t xml:space="preserve">admin clicked </w:t>
      </w:r>
      <w:r w:rsidR="00442BF0" w:rsidRPr="00404E35">
        <w:t>View</w:t>
      </w:r>
      <w:r w:rsidR="00442BF0">
        <w:t xml:space="preserve">, </w:t>
      </w:r>
      <w:r w:rsidR="005A208B">
        <w:t xml:space="preserve">the </w:t>
      </w:r>
      <w:r w:rsidR="005A208B" w:rsidRPr="00CD249E">
        <w:t>corresponding</w:t>
      </w:r>
      <w:r w:rsidR="005A208B">
        <w:t xml:space="preserve"> submission detail will be showed including the main property and </w:t>
      </w:r>
      <w:ins w:id="228" w:author="ChiKin Lee" w:date="2017-03-30T21:06:00Z">
        <w:r w:rsidR="00047F33">
          <w:t>additional n</w:t>
        </w:r>
        <w:r w:rsidR="00047F33" w:rsidRPr="00047F33">
          <w:t>ote</w:t>
        </w:r>
        <w:r w:rsidR="00047F33" w:rsidRPr="00047F33" w:rsidDel="00047F33">
          <w:t xml:space="preserve"> </w:t>
        </w:r>
      </w:ins>
      <w:del w:id="229" w:author="ChiKin Lee" w:date="2017-03-30T21:06:00Z">
        <w:r w:rsidR="005A208B" w:rsidDel="00047F33">
          <w:delText>clarification</w:delText>
        </w:r>
      </w:del>
      <w:r w:rsidR="005A208B">
        <w:t>.</w:t>
      </w:r>
      <w:r w:rsidR="000C799E">
        <w:t xml:space="preserve"> </w:t>
      </w:r>
      <w:del w:id="230" w:author="ChiKin Lee" w:date="2017-03-30T21:06:00Z">
        <w:r w:rsidR="000C799E" w:rsidDel="00047F33">
          <w:delText xml:space="preserve">When </w:delText>
        </w:r>
        <w:r w:rsidR="005974F6" w:rsidDel="00047F33">
          <w:fldChar w:fldCharType="begin"/>
        </w:r>
        <w:r w:rsidR="005974F6" w:rsidDel="00047F33">
          <w:delInstrText xml:space="preserve"> HYPERLINK \l "Figure37" </w:delInstrText>
        </w:r>
        <w:r w:rsidR="005974F6" w:rsidDel="00047F33">
          <w:fldChar w:fldCharType="separate"/>
        </w:r>
        <w:r w:rsidR="000C799E" w:rsidRPr="000C799E" w:rsidDel="00047F33">
          <w:rPr>
            <w:rStyle w:val="Hyperlink"/>
          </w:rPr>
          <w:delText>Vie</w:delText>
        </w:r>
        <w:r w:rsidR="000C799E" w:rsidRPr="000C799E" w:rsidDel="00047F33">
          <w:rPr>
            <w:rStyle w:val="Hyperlink"/>
          </w:rPr>
          <w:delText>w</w:delText>
        </w:r>
        <w:r w:rsidR="005974F6" w:rsidDel="00047F33">
          <w:rPr>
            <w:rStyle w:val="Hyperlink"/>
          </w:rPr>
          <w:fldChar w:fldCharType="end"/>
        </w:r>
        <w:r w:rsidR="000C799E" w:rsidDel="00047F33">
          <w:delText xml:space="preserve"> in figure 12 is clicked, </w:delText>
        </w:r>
        <w:r w:rsidR="000C799E" w:rsidRPr="00BA1276" w:rsidDel="00047F33">
          <w:delText>the corresponding clarification details will be showed</w:delText>
        </w:r>
        <w:r w:rsidR="000C799E" w:rsidDel="00047F33">
          <w:delText>.</w:delText>
        </w:r>
      </w:del>
    </w:p>
    <w:bookmarkEnd w:id="211"/>
    <w:p w14:paraId="6F60FA9B" w14:textId="77777777" w:rsidR="00CA3274" w:rsidRDefault="00CA3274">
      <w:r>
        <w:br w:type="page"/>
      </w:r>
    </w:p>
    <w:p w14:paraId="39B14430" w14:textId="67DEA7A7" w:rsidR="00CA3274" w:rsidRDefault="00C31F35" w:rsidP="00CA3274">
      <w:pPr>
        <w:spacing w:after="120"/>
        <w:rPr>
          <w:color w:val="5B9BD5" w:themeColor="accent1"/>
        </w:rPr>
      </w:pPr>
      <w:bookmarkStart w:id="231" w:name="_Hlk477800002"/>
      <w:bookmarkStart w:id="232" w:name="_Hlk477825807"/>
      <w:bookmarkStart w:id="233" w:name="AdminClassesSession"/>
      <w:r>
        <w:rPr>
          <w:color w:val="5B9BD5" w:themeColor="accent1"/>
          <w:sz w:val="36"/>
        </w:rPr>
        <w:lastRenderedPageBreak/>
        <w:t xml:space="preserve">Admin – </w:t>
      </w:r>
      <w:r w:rsidRPr="00C31F35">
        <w:rPr>
          <w:color w:val="5B9BD5" w:themeColor="accent1"/>
          <w:sz w:val="36"/>
        </w:rPr>
        <w:t xml:space="preserve">Classes </w:t>
      </w:r>
      <w:r>
        <w:rPr>
          <w:color w:val="5B9BD5" w:themeColor="accent1"/>
          <w:sz w:val="36"/>
        </w:rPr>
        <w:t>Session</w:t>
      </w:r>
      <w:bookmarkEnd w:id="231"/>
      <w:r>
        <w:t xml:space="preserve"> </w:t>
      </w:r>
      <w:bookmarkEnd w:id="232"/>
      <w:bookmarkEnd w:id="233"/>
      <w:ins w:id="234" w:author="ChiKin Lee" w:date="2017-03-30T17:36:00Z">
        <w:r w:rsidR="005974F6">
          <w:rPr>
            <w:noProof/>
          </w:rPr>
          <w:drawing>
            <wp:inline distT="0" distB="0" distL="0" distR="0" wp14:anchorId="35BAD42A" wp14:editId="3B2C3A0A">
              <wp:extent cx="6404610" cy="360235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dmin Logined (Classes Hover).png"/>
                      <pic:cNvPicPr/>
                    </pic:nvPicPr>
                    <pic:blipFill>
                      <a:blip r:embed="rId35">
                        <a:extLst>
                          <a:ext uri="{28A0092B-C50C-407E-A947-70E740481C1C}">
                            <a14:useLocalDpi xmlns:a14="http://schemas.microsoft.com/office/drawing/2010/main" val="0"/>
                          </a:ext>
                        </a:extLst>
                      </a:blip>
                      <a:stretch>
                        <a:fillRect/>
                      </a:stretch>
                    </pic:blipFill>
                    <pic:spPr>
                      <a:xfrm>
                        <a:off x="0" y="0"/>
                        <a:ext cx="6404610" cy="3602355"/>
                      </a:xfrm>
                      <a:prstGeom prst="rect">
                        <a:avLst/>
                      </a:prstGeom>
                    </pic:spPr>
                  </pic:pic>
                </a:graphicData>
              </a:graphic>
            </wp:inline>
          </w:drawing>
        </w:r>
      </w:ins>
      <w:commentRangeStart w:id="235"/>
      <w:del w:id="236" w:author="ChiKin Lee" w:date="2017-03-30T17:36:00Z">
        <w:r w:rsidR="007B120B" w:rsidDel="005974F6">
          <w:pict w14:anchorId="436FA384">
            <v:shape id="_x0000_i1036" type="#_x0000_t75" style="width:7in;height:283.3pt">
              <v:imagedata r:id="rId36" o:title="Admin Logined (Classes Hover)"/>
            </v:shape>
          </w:pict>
        </w:r>
      </w:del>
      <w:commentRangeEnd w:id="235"/>
      <w:r w:rsidR="005974F6">
        <w:rPr>
          <w:rStyle w:val="CommentReference"/>
        </w:rPr>
        <w:commentReference w:id="235"/>
      </w:r>
      <w:del w:id="238" w:author="ChiKin Lee" w:date="2017-03-30T17:36:00Z">
        <w:r w:rsidR="00CA3274" w:rsidRPr="00CA3274" w:rsidDel="005974F6">
          <w:rPr>
            <w:color w:val="5B9BD5" w:themeColor="accent1"/>
          </w:rPr>
          <w:delText xml:space="preserve"> </w:delText>
        </w:r>
      </w:del>
      <w:bookmarkStart w:id="239" w:name="_Hlk477799907"/>
      <w:r w:rsidR="00CA3274">
        <w:rPr>
          <w:color w:val="5B9BD5" w:themeColor="accent1"/>
        </w:rPr>
        <w:t xml:space="preserve">Figure </w:t>
      </w:r>
      <w:del w:id="240" w:author="ChiKin Lee" w:date="2017-03-31T00:18:00Z">
        <w:r w:rsidR="00CA3274" w:rsidDel="00AC0E4E">
          <w:rPr>
            <w:color w:val="5B9BD5" w:themeColor="accent1"/>
          </w:rPr>
          <w:delText>13</w:delText>
        </w:r>
        <w:r w:rsidR="00CA3274" w:rsidRPr="008D6879" w:rsidDel="00AC0E4E">
          <w:rPr>
            <w:color w:val="5B9BD5" w:themeColor="accent1"/>
          </w:rPr>
          <w:delText xml:space="preserve"> </w:delText>
        </w:r>
      </w:del>
      <w:ins w:id="241" w:author="ChiKin Lee" w:date="2017-03-31T00:18:00Z">
        <w:r w:rsidR="00AC0E4E">
          <w:rPr>
            <w:color w:val="5B9BD5" w:themeColor="accent1"/>
          </w:rPr>
          <w:t>1</w:t>
        </w:r>
        <w:r w:rsidR="00AC0E4E">
          <w:rPr>
            <w:color w:val="5B9BD5" w:themeColor="accent1"/>
          </w:rPr>
          <w:t>5</w:t>
        </w:r>
      </w:ins>
      <w:r w:rsidR="00CA3274" w:rsidRPr="008D6879">
        <w:rPr>
          <w:color w:val="5B9BD5" w:themeColor="accent1"/>
        </w:rPr>
        <w:t>–</w:t>
      </w:r>
      <w:r w:rsidR="00CA3274">
        <w:rPr>
          <w:color w:val="5B9BD5" w:themeColor="accent1"/>
        </w:rPr>
        <w:t xml:space="preserve">  Admin Logged-in </w:t>
      </w:r>
      <w:r w:rsidR="00CA3274" w:rsidRPr="008D6879">
        <w:rPr>
          <w:color w:val="5B9BD5" w:themeColor="accent1"/>
        </w:rPr>
        <w:t>(</w:t>
      </w:r>
      <w:bookmarkStart w:id="242" w:name="_Hlk477798897"/>
      <w:r w:rsidR="00CA3274" w:rsidRPr="00CA3274">
        <w:rPr>
          <w:color w:val="5B9BD5" w:themeColor="accent1"/>
        </w:rPr>
        <w:t>Classes</w:t>
      </w:r>
      <w:r w:rsidR="00CA3274">
        <w:rPr>
          <w:color w:val="5B9BD5" w:themeColor="accent1"/>
        </w:rPr>
        <w:t xml:space="preserve"> </w:t>
      </w:r>
      <w:bookmarkEnd w:id="242"/>
      <w:r w:rsidR="00CA3274" w:rsidRPr="008D6879">
        <w:rPr>
          <w:color w:val="5B9BD5" w:themeColor="accent1"/>
        </w:rPr>
        <w:t xml:space="preserve">Hover) </w:t>
      </w:r>
    </w:p>
    <w:p w14:paraId="6091B7EF" w14:textId="359B5035" w:rsidR="00EB0E03" w:rsidRDefault="00CA3274" w:rsidP="00CA3274">
      <w:pPr>
        <w:spacing w:after="120"/>
      </w:pPr>
      <w:r w:rsidRPr="006521BC">
        <w:t xml:space="preserve">Shows what permission and functionality admin have in </w:t>
      </w:r>
      <w:r w:rsidRPr="00CA3274">
        <w:t>Classes</w:t>
      </w:r>
      <w:r>
        <w:t xml:space="preserve"> </w:t>
      </w:r>
      <w:r w:rsidRPr="006521BC">
        <w:t>session</w:t>
      </w:r>
    </w:p>
    <w:p w14:paraId="2260BFF9" w14:textId="6709B980" w:rsidR="0061035D" w:rsidDel="00C568FE" w:rsidRDefault="005974F6" w:rsidP="0061035D">
      <w:pPr>
        <w:pStyle w:val="ListParagraph"/>
        <w:numPr>
          <w:ilvl w:val="0"/>
          <w:numId w:val="7"/>
        </w:numPr>
        <w:spacing w:after="120"/>
        <w:rPr>
          <w:del w:id="243" w:author="ChiKin Lee" w:date="2017-03-30T21:07:00Z"/>
        </w:rPr>
      </w:pPr>
      <w:del w:id="244" w:author="ChiKin Lee" w:date="2017-03-30T21:07:00Z">
        <w:r w:rsidDel="00C568FE">
          <w:fldChar w:fldCharType="begin"/>
        </w:r>
        <w:r w:rsidDel="00C568FE">
          <w:delInstrText xml:space="preserve"> HYPERLINK \l "Figure14" </w:delInstrText>
        </w:r>
        <w:r w:rsidDel="00C568FE">
          <w:fldChar w:fldCharType="separate"/>
        </w:r>
        <w:r w:rsidR="0061035D" w:rsidRPr="0061035D" w:rsidDel="00C568FE">
          <w:rPr>
            <w:rStyle w:val="Hyperlink"/>
          </w:rPr>
          <w:delText>Add Class</w:delText>
        </w:r>
        <w:r w:rsidDel="00C568FE">
          <w:rPr>
            <w:rStyle w:val="Hyperlink"/>
          </w:rPr>
          <w:fldChar w:fldCharType="end"/>
        </w:r>
      </w:del>
    </w:p>
    <w:p w14:paraId="01385201" w14:textId="16DC723D" w:rsidR="0061035D" w:rsidRDefault="005974F6" w:rsidP="0061035D">
      <w:pPr>
        <w:pStyle w:val="ListParagraph"/>
        <w:numPr>
          <w:ilvl w:val="0"/>
          <w:numId w:val="7"/>
        </w:numPr>
        <w:spacing w:after="120"/>
      </w:pPr>
      <w:hyperlink w:anchor="Figure16" w:history="1">
        <w:r w:rsidR="0061035D" w:rsidRPr="0061035D">
          <w:rPr>
            <w:rStyle w:val="Hyperlink"/>
          </w:rPr>
          <w:t>View All Cla</w:t>
        </w:r>
        <w:r w:rsidR="0061035D" w:rsidRPr="0061035D">
          <w:rPr>
            <w:rStyle w:val="Hyperlink"/>
          </w:rPr>
          <w:t>s</w:t>
        </w:r>
        <w:r w:rsidR="0061035D" w:rsidRPr="0061035D">
          <w:rPr>
            <w:rStyle w:val="Hyperlink"/>
          </w:rPr>
          <w:t>ses</w:t>
        </w:r>
      </w:hyperlink>
    </w:p>
    <w:bookmarkEnd w:id="239"/>
    <w:p w14:paraId="38E3C407" w14:textId="77777777" w:rsidR="00EB0E03" w:rsidRDefault="00EB0E03">
      <w:r>
        <w:br w:type="page"/>
      </w:r>
    </w:p>
    <w:p w14:paraId="5415791E" w14:textId="18DE5C89" w:rsidR="00CA3274" w:rsidDel="005974F6" w:rsidRDefault="007B120B" w:rsidP="00CA3274">
      <w:pPr>
        <w:spacing w:after="120"/>
        <w:rPr>
          <w:del w:id="245" w:author="ChiKin Lee" w:date="2017-03-30T17:42:00Z"/>
          <w:color w:val="5B9BD5" w:themeColor="accent1"/>
        </w:rPr>
      </w:pPr>
      <w:bookmarkStart w:id="246" w:name="Figure14"/>
      <w:del w:id="247" w:author="ChiKin Lee" w:date="2017-03-30T17:42:00Z">
        <w:r w:rsidDel="005974F6">
          <w:lastRenderedPageBreak/>
          <w:pict w14:anchorId="1D27502A">
            <v:shape id="_x0000_i1037" type="#_x0000_t75" style="width:7in;height:283.3pt">
              <v:imagedata r:id="rId37" o:title="Admin-Classes Session (Add)"/>
            </v:shape>
          </w:pict>
        </w:r>
        <w:bookmarkEnd w:id="246"/>
        <w:r w:rsidR="00CA3274" w:rsidRPr="00CA3274" w:rsidDel="005974F6">
          <w:rPr>
            <w:color w:val="5B9BD5" w:themeColor="accent1"/>
          </w:rPr>
          <w:delText xml:space="preserve"> </w:delText>
        </w:r>
        <w:bookmarkStart w:id="248" w:name="_Hlk477794049"/>
        <w:r w:rsidR="00CA3274" w:rsidDel="005974F6">
          <w:rPr>
            <w:color w:val="5B9BD5" w:themeColor="accent1"/>
          </w:rPr>
          <w:delText>Figure 14</w:delText>
        </w:r>
        <w:r w:rsidR="00CA3274" w:rsidRPr="008D6879" w:rsidDel="005974F6">
          <w:rPr>
            <w:color w:val="5B9BD5" w:themeColor="accent1"/>
          </w:rPr>
          <w:delText xml:space="preserve"> –</w:delText>
        </w:r>
        <w:r w:rsidR="00CA3274" w:rsidDel="005974F6">
          <w:rPr>
            <w:color w:val="5B9BD5" w:themeColor="accent1"/>
          </w:rPr>
          <w:delText xml:space="preserve">  </w:delText>
        </w:r>
        <w:r w:rsidR="00CA3274" w:rsidRPr="00C573BB" w:rsidDel="005974F6">
          <w:rPr>
            <w:color w:val="5B9BD5" w:themeColor="accent1"/>
          </w:rPr>
          <w:delText>Admin-</w:delText>
        </w:r>
        <w:r w:rsidR="00CA3274" w:rsidRPr="00CA3274" w:rsidDel="005974F6">
          <w:delText xml:space="preserve"> </w:delText>
        </w:r>
        <w:r w:rsidR="00CA3274" w:rsidRPr="00CA3274" w:rsidDel="005974F6">
          <w:rPr>
            <w:color w:val="5B9BD5" w:themeColor="accent1"/>
          </w:rPr>
          <w:delText>Classes</w:delText>
        </w:r>
        <w:r w:rsidR="00CA3274" w:rsidDel="005974F6">
          <w:rPr>
            <w:color w:val="5B9BD5" w:themeColor="accent1"/>
          </w:rPr>
          <w:delText xml:space="preserve"> </w:delText>
        </w:r>
        <w:r w:rsidR="00050783" w:rsidDel="005974F6">
          <w:rPr>
            <w:color w:val="5B9BD5" w:themeColor="accent1"/>
          </w:rPr>
          <w:delText>Session (Import Classes</w:delText>
        </w:r>
        <w:r w:rsidR="00CA3274" w:rsidRPr="00C573BB" w:rsidDel="005974F6">
          <w:rPr>
            <w:color w:val="5B9BD5" w:themeColor="accent1"/>
          </w:rPr>
          <w:delText>)</w:delText>
        </w:r>
      </w:del>
    </w:p>
    <w:bookmarkEnd w:id="248"/>
    <w:p w14:paraId="57B8CF42" w14:textId="0F65382C" w:rsidR="00050783" w:rsidDel="005974F6" w:rsidRDefault="00CA3274" w:rsidP="00CA3274">
      <w:pPr>
        <w:spacing w:after="120"/>
        <w:jc w:val="both"/>
        <w:rPr>
          <w:del w:id="249" w:author="ChiKin Lee" w:date="2017-03-30T17:42:00Z"/>
        </w:rPr>
      </w:pPr>
      <w:del w:id="250" w:author="ChiKin Lee" w:date="2017-03-30T17:42:00Z">
        <w:r w:rsidDel="005974F6">
          <w:delText>When Add</w:delText>
        </w:r>
        <w:r w:rsidRPr="00CA3274" w:rsidDel="005974F6">
          <w:delText xml:space="preserve"> </w:delText>
        </w:r>
        <w:r w:rsidDel="005974F6">
          <w:delText xml:space="preserve">Class is clicked, admin can either </w:delText>
        </w:r>
        <w:r w:rsidR="00050783" w:rsidDel="005974F6">
          <w:delText xml:space="preserve">choose import classes, which already included </w:delText>
        </w:r>
        <w:bookmarkStart w:id="251" w:name="_Hlk477794230"/>
        <w:r w:rsidR="00050783" w:rsidDel="005974F6">
          <w:delText xml:space="preserve">all </w:delText>
        </w:r>
        <w:r w:rsidR="00050783" w:rsidRPr="00050783" w:rsidDel="005974F6">
          <w:delText>necessary</w:delText>
        </w:r>
        <w:r w:rsidR="00050783" w:rsidDel="005974F6">
          <w:delText xml:space="preserve"> info</w:delText>
        </w:r>
        <w:bookmarkEnd w:id="251"/>
        <w:r w:rsidR="00050783" w:rsidDel="005974F6">
          <w:delText xml:space="preserve">, from </w:delText>
        </w:r>
        <w:commentRangeStart w:id="252"/>
        <w:commentRangeStart w:id="253"/>
        <w:r w:rsidR="00050783" w:rsidDel="005974F6">
          <w:delText>mohawk database</w:delText>
        </w:r>
        <w:commentRangeEnd w:id="252"/>
        <w:r w:rsidR="00273C44" w:rsidDel="005974F6">
          <w:rPr>
            <w:rStyle w:val="CommentReference"/>
          </w:rPr>
          <w:commentReference w:id="252"/>
        </w:r>
        <w:commentRangeEnd w:id="253"/>
        <w:r w:rsidR="00E2273E" w:rsidDel="005974F6">
          <w:rPr>
            <w:rStyle w:val="CommentReference"/>
          </w:rPr>
          <w:commentReference w:id="253"/>
        </w:r>
        <w:r w:rsidR="00050783" w:rsidDel="005974F6">
          <w:delText xml:space="preserve">. </w:delText>
        </w:r>
      </w:del>
    </w:p>
    <w:p w14:paraId="002F4929" w14:textId="61507284" w:rsidR="00050783" w:rsidDel="006C6E4D" w:rsidRDefault="007B120B" w:rsidP="00050783">
      <w:pPr>
        <w:spacing w:after="120"/>
        <w:rPr>
          <w:del w:id="256" w:author="ChiKin Lee" w:date="2017-03-30T17:47:00Z"/>
          <w:color w:val="5B9BD5" w:themeColor="accent1"/>
        </w:rPr>
      </w:pPr>
      <w:del w:id="257" w:author="ChiKin Lee" w:date="2017-03-30T17:47:00Z">
        <w:r w:rsidDel="006C6E4D">
          <w:pict w14:anchorId="0CF7A6E3">
            <v:shape id="_x0000_i1038" type="#_x0000_t75" style="width:7in;height:283.3pt">
              <v:imagedata r:id="rId38" o:title="Admin-Classes Session (Bulid A Class)"/>
            </v:shape>
          </w:pict>
        </w:r>
        <w:r w:rsidR="00050783" w:rsidRPr="00050783" w:rsidDel="006C6E4D">
          <w:rPr>
            <w:color w:val="5B9BD5" w:themeColor="accent1"/>
          </w:rPr>
          <w:delText xml:space="preserve"> </w:delText>
        </w:r>
        <w:r w:rsidR="00050783" w:rsidDel="006C6E4D">
          <w:rPr>
            <w:color w:val="5B9BD5" w:themeColor="accent1"/>
          </w:rPr>
          <w:delText>Figure 15</w:delText>
        </w:r>
        <w:r w:rsidR="00050783" w:rsidRPr="008D6879" w:rsidDel="006C6E4D">
          <w:rPr>
            <w:color w:val="5B9BD5" w:themeColor="accent1"/>
          </w:rPr>
          <w:delText xml:space="preserve"> –</w:delText>
        </w:r>
        <w:r w:rsidR="00050783" w:rsidDel="006C6E4D">
          <w:rPr>
            <w:color w:val="5B9BD5" w:themeColor="accent1"/>
          </w:rPr>
          <w:delText xml:space="preserve">  </w:delText>
        </w:r>
        <w:r w:rsidR="00050783" w:rsidRPr="00C573BB" w:rsidDel="006C6E4D">
          <w:rPr>
            <w:color w:val="5B9BD5" w:themeColor="accent1"/>
          </w:rPr>
          <w:delText>Admin-</w:delText>
        </w:r>
        <w:r w:rsidR="00050783" w:rsidRPr="00CA3274" w:rsidDel="006C6E4D">
          <w:delText xml:space="preserve"> </w:delText>
        </w:r>
        <w:r w:rsidR="00050783" w:rsidRPr="00CA3274" w:rsidDel="006C6E4D">
          <w:rPr>
            <w:color w:val="5B9BD5" w:themeColor="accent1"/>
          </w:rPr>
          <w:delText>Classes</w:delText>
        </w:r>
        <w:r w:rsidR="00050783" w:rsidDel="006C6E4D">
          <w:rPr>
            <w:color w:val="5B9BD5" w:themeColor="accent1"/>
          </w:rPr>
          <w:delText xml:space="preserve"> Session (Build A Class</w:delText>
        </w:r>
        <w:r w:rsidR="00050783" w:rsidRPr="00C573BB" w:rsidDel="006C6E4D">
          <w:rPr>
            <w:color w:val="5B9BD5" w:themeColor="accent1"/>
          </w:rPr>
          <w:delText>)</w:delText>
        </w:r>
      </w:del>
    </w:p>
    <w:p w14:paraId="19BED39B" w14:textId="16AD708A" w:rsidR="00050783" w:rsidDel="006C6E4D" w:rsidRDefault="00050783" w:rsidP="00CA3274">
      <w:pPr>
        <w:spacing w:after="120"/>
        <w:jc w:val="both"/>
        <w:rPr>
          <w:del w:id="258" w:author="ChiKin Lee" w:date="2017-03-30T17:47:00Z"/>
        </w:rPr>
      </w:pPr>
      <w:del w:id="259" w:author="ChiKin Lee" w:date="2017-03-30T17:47:00Z">
        <w:r w:rsidDel="006C6E4D">
          <w:delText xml:space="preserve">Or build a virtual class, which needs to fill out all </w:delText>
        </w:r>
        <w:r w:rsidRPr="00050783" w:rsidDel="006C6E4D">
          <w:delText>necessary</w:delText>
        </w:r>
        <w:r w:rsidDel="006C6E4D">
          <w:delText xml:space="preserve"> information manually. Students and projects can be added to the class later.</w:delText>
        </w:r>
      </w:del>
    </w:p>
    <w:p w14:paraId="152FE7CB" w14:textId="5050562B" w:rsidR="0024412B" w:rsidRDefault="007B120B" w:rsidP="0024412B">
      <w:pPr>
        <w:rPr>
          <w:color w:val="5B9BD5" w:themeColor="accent1"/>
        </w:rPr>
      </w:pPr>
      <w:bookmarkStart w:id="260" w:name="Figure16"/>
      <w:r>
        <w:pict w14:anchorId="6225F73F">
          <v:shape id="_x0000_i1039" type="#_x0000_t75" style="width:7in;height:283.3pt">
            <v:imagedata r:id="rId39" o:title="Admin-Classes Session (View All)"/>
          </v:shape>
        </w:pict>
      </w:r>
      <w:bookmarkEnd w:id="260"/>
      <w:r w:rsidR="0024412B" w:rsidRPr="0024412B">
        <w:rPr>
          <w:color w:val="5B9BD5" w:themeColor="accent1"/>
        </w:rPr>
        <w:t xml:space="preserve"> </w:t>
      </w:r>
      <w:r w:rsidR="0024412B">
        <w:rPr>
          <w:color w:val="5B9BD5" w:themeColor="accent1"/>
        </w:rPr>
        <w:t>Figure 16</w:t>
      </w:r>
      <w:r w:rsidR="0024412B" w:rsidRPr="008D6879">
        <w:rPr>
          <w:color w:val="5B9BD5" w:themeColor="accent1"/>
        </w:rPr>
        <w:t xml:space="preserve"> –</w:t>
      </w:r>
      <w:r w:rsidR="0024412B">
        <w:rPr>
          <w:color w:val="5B9BD5" w:themeColor="accent1"/>
        </w:rPr>
        <w:t xml:space="preserve">  </w:t>
      </w:r>
      <w:r w:rsidR="0024412B" w:rsidRPr="00C573BB">
        <w:rPr>
          <w:color w:val="5B9BD5" w:themeColor="accent1"/>
        </w:rPr>
        <w:t>Admin-</w:t>
      </w:r>
      <w:r w:rsidR="0024412B" w:rsidRPr="00442BF0">
        <w:rPr>
          <w:color w:val="5B9BD5" w:themeColor="accent1"/>
        </w:rPr>
        <w:t xml:space="preserve"> </w:t>
      </w:r>
      <w:bookmarkStart w:id="261" w:name="_Hlk477794746"/>
      <w:r w:rsidR="0024412B" w:rsidRPr="0024412B">
        <w:rPr>
          <w:color w:val="5B9BD5" w:themeColor="accent1"/>
        </w:rPr>
        <w:t>Classes</w:t>
      </w:r>
      <w:r w:rsidR="0024412B">
        <w:rPr>
          <w:color w:val="5B9BD5" w:themeColor="accent1"/>
        </w:rPr>
        <w:t xml:space="preserve"> </w:t>
      </w:r>
      <w:bookmarkEnd w:id="261"/>
      <w:r w:rsidR="0024412B" w:rsidRPr="00C573BB">
        <w:rPr>
          <w:color w:val="5B9BD5" w:themeColor="accent1"/>
        </w:rPr>
        <w:t>Session (</w:t>
      </w:r>
      <w:r w:rsidR="0024412B">
        <w:rPr>
          <w:color w:val="5B9BD5" w:themeColor="accent1"/>
        </w:rPr>
        <w:t>View All</w:t>
      </w:r>
      <w:r w:rsidR="0024412B" w:rsidRPr="00C573BB">
        <w:rPr>
          <w:color w:val="5B9BD5" w:themeColor="accent1"/>
        </w:rPr>
        <w:t>)</w:t>
      </w:r>
    </w:p>
    <w:p w14:paraId="383F2181" w14:textId="7EE6ACC2" w:rsidR="0061035D" w:rsidRDefault="0024412B" w:rsidP="0024412B">
      <w:r>
        <w:t xml:space="preserve">When admin clicked </w:t>
      </w:r>
      <w:r w:rsidRPr="00404E35">
        <w:t>View All</w:t>
      </w:r>
      <w:r>
        <w:t xml:space="preserve"> </w:t>
      </w:r>
      <w:r w:rsidRPr="0024412B">
        <w:t>Classes</w:t>
      </w:r>
      <w:r>
        <w:t>, all c</w:t>
      </w:r>
      <w:r w:rsidRPr="0024412B">
        <w:t>lasses</w:t>
      </w:r>
      <w:r>
        <w:t xml:space="preserve"> in this system will be list.</w:t>
      </w:r>
      <w:r w:rsidR="008D7082">
        <w:t xml:space="preserve"> There are three options</w:t>
      </w:r>
      <w:bookmarkStart w:id="262" w:name="_Hlk477797918"/>
    </w:p>
    <w:p w14:paraId="5935EB8C" w14:textId="5FD4B9C6" w:rsidR="0061035D" w:rsidRDefault="005974F6" w:rsidP="0061035D">
      <w:pPr>
        <w:pStyle w:val="ListParagraph"/>
        <w:numPr>
          <w:ilvl w:val="0"/>
          <w:numId w:val="8"/>
        </w:numPr>
      </w:pPr>
      <w:hyperlink w:anchor="Figure17" w:history="1">
        <w:r w:rsidR="00E24346">
          <w:rPr>
            <w:rStyle w:val="Hyperlink"/>
          </w:rPr>
          <w:t>ViewAndEdit Projects i</w:t>
        </w:r>
        <w:r w:rsidR="00E24346">
          <w:rPr>
            <w:rStyle w:val="Hyperlink"/>
          </w:rPr>
          <w:t>n</w:t>
        </w:r>
        <w:r w:rsidR="00E24346">
          <w:rPr>
            <w:rStyle w:val="Hyperlink"/>
          </w:rPr>
          <w:t xml:space="preserve"> Cla</w:t>
        </w:r>
        <w:r w:rsidR="00E24346">
          <w:rPr>
            <w:rStyle w:val="Hyperlink"/>
          </w:rPr>
          <w:t>s</w:t>
        </w:r>
        <w:r w:rsidR="00E24346">
          <w:rPr>
            <w:rStyle w:val="Hyperlink"/>
          </w:rPr>
          <w:t>s</w:t>
        </w:r>
      </w:hyperlink>
      <w:r w:rsidR="00E24346">
        <w:t xml:space="preserve"> </w:t>
      </w:r>
    </w:p>
    <w:bookmarkEnd w:id="262"/>
    <w:p w14:paraId="7FDC6397" w14:textId="0187E136" w:rsidR="0061035D" w:rsidRDefault="008D7082" w:rsidP="0061035D">
      <w:pPr>
        <w:pStyle w:val="ListParagraph"/>
        <w:numPr>
          <w:ilvl w:val="0"/>
          <w:numId w:val="8"/>
        </w:numPr>
      </w:pPr>
      <w:r>
        <w:fldChar w:fldCharType="begin"/>
      </w:r>
      <w:r w:rsidR="00E24346">
        <w:instrText>HYPERLINK  \l "Figure18"</w:instrText>
      </w:r>
      <w:r>
        <w:fldChar w:fldCharType="separate"/>
      </w:r>
      <w:r w:rsidR="00E24346">
        <w:rPr>
          <w:rStyle w:val="Hyperlink"/>
        </w:rPr>
        <w:t>ViewAndEdit Students in Cla</w:t>
      </w:r>
      <w:r w:rsidR="00E24346">
        <w:rPr>
          <w:rStyle w:val="Hyperlink"/>
        </w:rPr>
        <w:t>s</w:t>
      </w:r>
      <w:r w:rsidR="00E24346">
        <w:rPr>
          <w:rStyle w:val="Hyperlink"/>
        </w:rPr>
        <w:t>s</w:t>
      </w:r>
      <w:r>
        <w:fldChar w:fldCharType="end"/>
      </w:r>
      <w:r w:rsidR="00E24346">
        <w:t xml:space="preserve"> </w:t>
      </w:r>
    </w:p>
    <w:p w14:paraId="69DC0978" w14:textId="1ACA0709" w:rsidR="0024412B" w:rsidRDefault="005974F6" w:rsidP="0061035D">
      <w:pPr>
        <w:pStyle w:val="ListParagraph"/>
        <w:numPr>
          <w:ilvl w:val="0"/>
          <w:numId w:val="8"/>
        </w:numPr>
      </w:pPr>
      <w:hyperlink w:anchor="Figure20" w:history="1">
        <w:r w:rsidR="008D7082" w:rsidRPr="008D7082">
          <w:rPr>
            <w:rStyle w:val="Hyperlink"/>
          </w:rPr>
          <w:t>Edit Cla</w:t>
        </w:r>
        <w:r w:rsidR="008D7082" w:rsidRPr="008D7082">
          <w:rPr>
            <w:rStyle w:val="Hyperlink"/>
          </w:rPr>
          <w:t>s</w:t>
        </w:r>
        <w:r w:rsidR="008D7082" w:rsidRPr="008D7082">
          <w:rPr>
            <w:rStyle w:val="Hyperlink"/>
          </w:rPr>
          <w:t>s</w:t>
        </w:r>
      </w:hyperlink>
      <w:r w:rsidR="008D7082">
        <w:t>,</w:t>
      </w:r>
    </w:p>
    <w:p w14:paraId="3B2B8C6F" w14:textId="77777777" w:rsidR="002D47AB" w:rsidRDefault="002D47AB">
      <w:r>
        <w:br w:type="page"/>
      </w:r>
    </w:p>
    <w:p w14:paraId="78F428E3" w14:textId="46ED9A96" w:rsidR="002D47AB" w:rsidRDefault="00913EEE" w:rsidP="002D47AB">
      <w:pPr>
        <w:rPr>
          <w:color w:val="5B9BD5" w:themeColor="accent1"/>
        </w:rPr>
      </w:pPr>
      <w:bookmarkStart w:id="263" w:name="Figure17"/>
      <w:ins w:id="264" w:author="ChiKin Lee" w:date="2017-03-30T21:12:00Z">
        <w:r>
          <w:rPr>
            <w:noProof/>
          </w:rPr>
          <w:lastRenderedPageBreak/>
          <w:drawing>
            <wp:inline distT="0" distB="0" distL="0" distR="0" wp14:anchorId="24503D58" wp14:editId="6D25DEA3">
              <wp:extent cx="6404610" cy="360235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dmin-Classes Session (ViewAndEdit Projects in Class 23094).png"/>
                      <pic:cNvPicPr/>
                    </pic:nvPicPr>
                    <pic:blipFill>
                      <a:blip r:embed="rId40">
                        <a:extLst>
                          <a:ext uri="{28A0092B-C50C-407E-A947-70E740481C1C}">
                            <a14:useLocalDpi xmlns:a14="http://schemas.microsoft.com/office/drawing/2010/main" val="0"/>
                          </a:ext>
                        </a:extLst>
                      </a:blip>
                      <a:stretch>
                        <a:fillRect/>
                      </a:stretch>
                    </pic:blipFill>
                    <pic:spPr>
                      <a:xfrm>
                        <a:off x="0" y="0"/>
                        <a:ext cx="6404610" cy="3602355"/>
                      </a:xfrm>
                      <a:prstGeom prst="rect">
                        <a:avLst/>
                      </a:prstGeom>
                    </pic:spPr>
                  </pic:pic>
                </a:graphicData>
              </a:graphic>
            </wp:inline>
          </w:drawing>
        </w:r>
      </w:ins>
      <w:del w:id="265" w:author="ChiKin Lee" w:date="2017-03-30T21:12:00Z">
        <w:r w:rsidR="007B120B" w:rsidDel="00913EEE">
          <w:pict w14:anchorId="7386CECD">
            <v:shape id="_x0000_i1108" type="#_x0000_t75" style="width:7in;height:283.3pt">
              <v:imagedata r:id="rId41" o:title="Admin-Classes Session (View Projects in Class 23094)"/>
            </v:shape>
          </w:pict>
        </w:r>
        <w:bookmarkEnd w:id="263"/>
        <w:r w:rsidR="002D47AB" w:rsidRPr="002D47AB" w:rsidDel="00913EEE">
          <w:rPr>
            <w:color w:val="5B9BD5" w:themeColor="accent1"/>
          </w:rPr>
          <w:delText xml:space="preserve"> </w:delText>
        </w:r>
      </w:del>
      <w:bookmarkStart w:id="266" w:name="_Hlk477795868"/>
      <w:r w:rsidR="002D47AB">
        <w:rPr>
          <w:color w:val="5B9BD5" w:themeColor="accent1"/>
        </w:rPr>
        <w:t>Figure 17</w:t>
      </w:r>
      <w:r w:rsidR="002D47AB" w:rsidRPr="008D6879">
        <w:rPr>
          <w:color w:val="5B9BD5" w:themeColor="accent1"/>
        </w:rPr>
        <w:t xml:space="preserve"> –</w:t>
      </w:r>
      <w:r w:rsidR="002D47AB">
        <w:rPr>
          <w:color w:val="5B9BD5" w:themeColor="accent1"/>
        </w:rPr>
        <w:t xml:space="preserve">  </w:t>
      </w:r>
      <w:r w:rsidR="002D47AB" w:rsidRPr="002D47AB">
        <w:rPr>
          <w:color w:val="5B9BD5" w:themeColor="accent1"/>
        </w:rPr>
        <w:t>Admin-Classes Session (View Projects in Class 23094)</w:t>
      </w:r>
    </w:p>
    <w:p w14:paraId="7D0729F0" w14:textId="69289744" w:rsidR="000D5C30" w:rsidRDefault="002D47AB" w:rsidP="002D47AB">
      <w:r>
        <w:t xml:space="preserve">When admin clicked </w:t>
      </w:r>
      <w:bookmarkStart w:id="267" w:name="_Hlk477795154"/>
      <w:r>
        <w:t xml:space="preserve">ViewAndEdit </w:t>
      </w:r>
      <w:bookmarkEnd w:id="267"/>
      <w:r>
        <w:t xml:space="preserve">under </w:t>
      </w:r>
      <w:r w:rsidR="000D5C30">
        <w:t>P</w:t>
      </w:r>
      <w:r>
        <w:t xml:space="preserve">roject </w:t>
      </w:r>
      <w:r w:rsidR="00052231" w:rsidRPr="00052231">
        <w:t>column</w:t>
      </w:r>
      <w:r>
        <w:t xml:space="preserve">, all </w:t>
      </w:r>
      <w:r w:rsidR="00052231">
        <w:t>p</w:t>
      </w:r>
      <w:r w:rsidR="00052231" w:rsidRPr="00052231">
        <w:t xml:space="preserve">rojects </w:t>
      </w:r>
      <w:r>
        <w:t>will be listed. Admin can add/remove</w:t>
      </w:r>
      <w:r w:rsidRPr="00291499">
        <w:t xml:space="preserve"> </w:t>
      </w:r>
      <w:r w:rsidR="00052231">
        <w:t>any p</w:t>
      </w:r>
      <w:r>
        <w:t xml:space="preserve">roject to/from </w:t>
      </w:r>
      <w:r w:rsidR="00052231">
        <w:t xml:space="preserve">the </w:t>
      </w:r>
      <w:r w:rsidR="00052231" w:rsidRPr="00052231">
        <w:t xml:space="preserve">corresponding </w:t>
      </w:r>
      <w:r>
        <w:t>classes.</w:t>
      </w:r>
      <w:r w:rsidR="00906E97">
        <w:t xml:space="preserve"> If View is clicked, </w:t>
      </w:r>
      <w:r w:rsidR="00906E97" w:rsidRPr="00906E97">
        <w:t>corresponding</w:t>
      </w:r>
      <w:r w:rsidR="00906E97">
        <w:t xml:space="preserve"> project detail will be showed, like </w:t>
      </w:r>
      <w:r w:rsidR="005974F6">
        <w:fldChar w:fldCharType="begin"/>
      </w:r>
      <w:ins w:id="268" w:author="ChiKin Lee" w:date="2017-03-30T23:54:00Z">
        <w:r w:rsidR="00E77A8F">
          <w:instrText>HYPERLINK  \l "Figure8"</w:instrText>
        </w:r>
      </w:ins>
      <w:del w:id="269" w:author="ChiKin Lee" w:date="2017-03-30T23:54:00Z">
        <w:r w:rsidR="005974F6" w:rsidDel="00E77A8F">
          <w:delInstrText xml:space="preserve"> HYPERLINK \l "Figure8" </w:delInstrText>
        </w:r>
      </w:del>
      <w:ins w:id="270" w:author="ChiKin Lee" w:date="2017-03-30T23:54:00Z"/>
      <w:r w:rsidR="005974F6">
        <w:fldChar w:fldCharType="separate"/>
      </w:r>
      <w:del w:id="271" w:author="ChiKin Lee" w:date="2017-03-30T23:54:00Z">
        <w:r w:rsidR="00906E97" w:rsidDel="00E77A8F">
          <w:rPr>
            <w:rStyle w:val="Hyperlink"/>
          </w:rPr>
          <w:delText>F</w:delText>
        </w:r>
        <w:r w:rsidR="00906E97" w:rsidRPr="00906E97" w:rsidDel="00E77A8F">
          <w:rPr>
            <w:rStyle w:val="Hyperlink"/>
          </w:rPr>
          <w:delText>igure</w:delText>
        </w:r>
        <w:r w:rsidR="00906E97" w:rsidRPr="00906E97" w:rsidDel="00E77A8F">
          <w:rPr>
            <w:rStyle w:val="Hyperlink"/>
          </w:rPr>
          <w:delText xml:space="preserve"> </w:delText>
        </w:r>
        <w:r w:rsidR="00906E97" w:rsidRPr="00906E97" w:rsidDel="00E77A8F">
          <w:rPr>
            <w:rStyle w:val="Hyperlink"/>
          </w:rPr>
          <w:delText>8</w:delText>
        </w:r>
      </w:del>
      <w:ins w:id="272" w:author="ChiKin Lee" w:date="2017-03-30T23:54:00Z">
        <w:r w:rsidR="00E77A8F">
          <w:rPr>
            <w:rStyle w:val="Hyperlink"/>
          </w:rPr>
          <w:t>th</w:t>
        </w:r>
        <w:r w:rsidR="00E77A8F">
          <w:rPr>
            <w:rStyle w:val="Hyperlink"/>
          </w:rPr>
          <w:t>i</w:t>
        </w:r>
        <w:r w:rsidR="00E77A8F">
          <w:rPr>
            <w:rStyle w:val="Hyperlink"/>
          </w:rPr>
          <w:t>s</w:t>
        </w:r>
      </w:ins>
      <w:r w:rsidR="005974F6">
        <w:rPr>
          <w:rStyle w:val="Hyperlink"/>
        </w:rPr>
        <w:fldChar w:fldCharType="end"/>
      </w:r>
    </w:p>
    <w:p w14:paraId="4AB6029C" w14:textId="77777777" w:rsidR="000D5C30" w:rsidRDefault="000D5C30">
      <w:r>
        <w:br w:type="page"/>
      </w:r>
    </w:p>
    <w:p w14:paraId="5599F1B7" w14:textId="69263646" w:rsidR="000670FE" w:rsidRDefault="007B120B" w:rsidP="000670FE">
      <w:pPr>
        <w:rPr>
          <w:color w:val="5B9BD5" w:themeColor="accent1"/>
        </w:rPr>
      </w:pPr>
      <w:bookmarkStart w:id="273" w:name="Figure18"/>
      <w:bookmarkEnd w:id="266"/>
      <w:r>
        <w:lastRenderedPageBreak/>
        <w:pict w14:anchorId="00EBD6D9">
          <v:shape id="_x0000_i1041" type="#_x0000_t75" style="width:7in;height:283.3pt">
            <v:imagedata r:id="rId42" o:title="Admin-Classes Session (View All Students in Class 23094)"/>
          </v:shape>
        </w:pict>
      </w:r>
      <w:bookmarkEnd w:id="273"/>
      <w:r w:rsidR="000670FE" w:rsidRPr="000670FE">
        <w:rPr>
          <w:color w:val="5B9BD5" w:themeColor="accent1"/>
        </w:rPr>
        <w:t xml:space="preserve"> </w:t>
      </w:r>
      <w:bookmarkStart w:id="274" w:name="_Hlk477796207"/>
      <w:r w:rsidR="000670FE">
        <w:rPr>
          <w:color w:val="5B9BD5" w:themeColor="accent1"/>
        </w:rPr>
        <w:t>Figure 18</w:t>
      </w:r>
      <w:r w:rsidR="000670FE" w:rsidRPr="008D6879">
        <w:rPr>
          <w:color w:val="5B9BD5" w:themeColor="accent1"/>
        </w:rPr>
        <w:t xml:space="preserve"> –</w:t>
      </w:r>
      <w:r w:rsidR="000670FE">
        <w:rPr>
          <w:color w:val="5B9BD5" w:themeColor="accent1"/>
        </w:rPr>
        <w:t xml:space="preserve">  </w:t>
      </w:r>
      <w:r w:rsidR="000670FE" w:rsidRPr="000670FE">
        <w:rPr>
          <w:color w:val="5B9BD5" w:themeColor="accent1"/>
        </w:rPr>
        <w:t xml:space="preserve">Admin-Classes Session (View All </w:t>
      </w:r>
      <w:bookmarkStart w:id="275" w:name="_Hlk477795912"/>
      <w:r w:rsidR="000670FE" w:rsidRPr="000670FE">
        <w:rPr>
          <w:color w:val="5B9BD5" w:themeColor="accent1"/>
        </w:rPr>
        <w:t xml:space="preserve">Students </w:t>
      </w:r>
      <w:bookmarkEnd w:id="275"/>
      <w:r w:rsidR="000670FE" w:rsidRPr="000670FE">
        <w:rPr>
          <w:color w:val="5B9BD5" w:themeColor="accent1"/>
        </w:rPr>
        <w:t>in Class 23094)</w:t>
      </w:r>
      <w:bookmarkEnd w:id="274"/>
    </w:p>
    <w:p w14:paraId="0DDAD98B" w14:textId="02427C06" w:rsidR="000D5C30" w:rsidRDefault="000670FE" w:rsidP="000670FE">
      <w:bookmarkStart w:id="276" w:name="_Hlk477798489"/>
      <w:bookmarkStart w:id="277" w:name="OLE_LINK7"/>
      <w:r>
        <w:t xml:space="preserve">When admin clicked ViewAndEdit under </w:t>
      </w:r>
      <w:r w:rsidR="000D5C30" w:rsidRPr="000D5C30">
        <w:t xml:space="preserve">Students </w:t>
      </w:r>
      <w:r w:rsidRPr="00052231">
        <w:t>column</w:t>
      </w:r>
      <w:bookmarkEnd w:id="276"/>
      <w:bookmarkEnd w:id="277"/>
      <w:r>
        <w:t xml:space="preserve">, all </w:t>
      </w:r>
      <w:r w:rsidR="000D5C30">
        <w:t>s</w:t>
      </w:r>
      <w:r w:rsidR="000D5C30" w:rsidRPr="000D5C30">
        <w:t>tudents</w:t>
      </w:r>
      <w:r w:rsidR="000D5C30">
        <w:t xml:space="preserve"> in the </w:t>
      </w:r>
      <w:r w:rsidR="000D5C30" w:rsidRPr="00052231">
        <w:t xml:space="preserve">corresponding </w:t>
      </w:r>
      <w:r w:rsidR="000D5C30">
        <w:t>class</w:t>
      </w:r>
      <w:r w:rsidR="000D5C30" w:rsidRPr="000D5C30">
        <w:t xml:space="preserve"> </w:t>
      </w:r>
      <w:r>
        <w:t>will be listed. Admin can add/remove</w:t>
      </w:r>
      <w:r w:rsidRPr="00291499">
        <w:t xml:space="preserve"> </w:t>
      </w:r>
      <w:r>
        <w:t xml:space="preserve">any </w:t>
      </w:r>
      <w:r w:rsidR="000D5C30" w:rsidRPr="000D5C30">
        <w:t xml:space="preserve">student </w:t>
      </w:r>
      <w:r>
        <w:t xml:space="preserve">to/from </w:t>
      </w:r>
      <w:bookmarkStart w:id="278" w:name="_Hlk477795967"/>
      <w:r>
        <w:t xml:space="preserve">the </w:t>
      </w:r>
      <w:r w:rsidRPr="00052231">
        <w:t xml:space="preserve">corresponding </w:t>
      </w:r>
      <w:r>
        <w:t>classes</w:t>
      </w:r>
      <w:bookmarkEnd w:id="278"/>
      <w:r>
        <w:t xml:space="preserve">. </w:t>
      </w:r>
      <w:bookmarkStart w:id="279" w:name="_Hlk477796569"/>
      <w:r>
        <w:t xml:space="preserve">If </w:t>
      </w:r>
      <w:r w:rsidR="000D5C30">
        <w:t>Add Student</w:t>
      </w:r>
      <w:r>
        <w:t xml:space="preserve"> is clicked, </w:t>
      </w:r>
      <w:hyperlink w:anchor="Figure19" w:history="1">
        <w:r w:rsidR="000D5C30" w:rsidRPr="000D5C30">
          <w:rPr>
            <w:rStyle w:val="Hyperlink"/>
          </w:rPr>
          <w:t>Figure</w:t>
        </w:r>
        <w:r w:rsidR="000D5C30" w:rsidRPr="000D5C30">
          <w:rPr>
            <w:rStyle w:val="Hyperlink"/>
          </w:rPr>
          <w:t xml:space="preserve"> </w:t>
        </w:r>
        <w:r w:rsidR="000D5C30" w:rsidRPr="000D5C30">
          <w:rPr>
            <w:rStyle w:val="Hyperlink"/>
          </w:rPr>
          <w:t>19</w:t>
        </w:r>
      </w:hyperlink>
      <w:r w:rsidR="000D5C30">
        <w:t xml:space="preserve"> </w:t>
      </w:r>
      <w:r w:rsidR="00F43E53">
        <w:t xml:space="preserve">will </w:t>
      </w:r>
      <w:r>
        <w:t>be showed</w:t>
      </w:r>
      <w:r w:rsidR="000D5C30">
        <w:t>.</w:t>
      </w:r>
      <w:bookmarkEnd w:id="279"/>
      <w:del w:id="280" w:author="ChiKin Lee" w:date="2017-03-31T00:23:00Z">
        <w:r w:rsidR="00F43E53" w:rsidRPr="00F43E53" w:rsidDel="00821C9C">
          <w:delText xml:space="preserve"> </w:delText>
        </w:r>
        <w:r w:rsidR="00F43E53" w:rsidDel="00821C9C">
          <w:delText xml:space="preserve">If Edit is clicked, </w:delText>
        </w:r>
        <w:bookmarkStart w:id="281" w:name="_Hlk478681900"/>
        <w:r w:rsidR="00F43E53" w:rsidRPr="00F43E53" w:rsidDel="00821C9C">
          <w:delText xml:space="preserve">Figure </w:delText>
        </w:r>
        <w:r w:rsidR="00F43E53" w:rsidDel="00821C9C">
          <w:delText># will be showed</w:delText>
        </w:r>
        <w:bookmarkEnd w:id="281"/>
        <w:r w:rsidR="00F43E53" w:rsidDel="00821C9C">
          <w:delText>.</w:delText>
        </w:r>
      </w:del>
    </w:p>
    <w:p w14:paraId="5AA41609" w14:textId="77777777" w:rsidR="000D5C30" w:rsidRDefault="000D5C30">
      <w:r>
        <w:br w:type="page"/>
      </w:r>
    </w:p>
    <w:p w14:paraId="79C6CE15" w14:textId="332812CB" w:rsidR="000670FE" w:rsidRDefault="007B120B" w:rsidP="002D47AB">
      <w:pPr>
        <w:rPr>
          <w:color w:val="5B9BD5" w:themeColor="accent1"/>
        </w:rPr>
      </w:pPr>
      <w:bookmarkStart w:id="282" w:name="_Hlk477798296"/>
      <w:bookmarkStart w:id="283" w:name="Figure19"/>
      <w:r>
        <w:rPr>
          <w:color w:val="5B9BD5" w:themeColor="accent1"/>
        </w:rPr>
        <w:lastRenderedPageBreak/>
        <w:pict w14:anchorId="55310666">
          <v:shape id="_x0000_i1042" type="#_x0000_t75" style="width:7in;height:283.3pt">
            <v:imagedata r:id="rId43" o:title="Admin-Classes Session (Add Students in Current Class)"/>
          </v:shape>
        </w:pict>
      </w:r>
      <w:bookmarkEnd w:id="283"/>
      <w:r w:rsidR="000D5C30">
        <w:rPr>
          <w:color w:val="5B9BD5" w:themeColor="accent1"/>
        </w:rPr>
        <w:t>Figure 19</w:t>
      </w:r>
      <w:r w:rsidR="000D5C30" w:rsidRPr="008D6879">
        <w:rPr>
          <w:color w:val="5B9BD5" w:themeColor="accent1"/>
        </w:rPr>
        <w:t xml:space="preserve"> –</w:t>
      </w:r>
      <w:r w:rsidR="000D5C30">
        <w:rPr>
          <w:color w:val="5B9BD5" w:themeColor="accent1"/>
        </w:rPr>
        <w:t xml:space="preserve">  </w:t>
      </w:r>
      <w:r w:rsidR="000D5C30" w:rsidRPr="000D5C30">
        <w:rPr>
          <w:color w:val="5B9BD5" w:themeColor="accent1"/>
        </w:rPr>
        <w:t>Admin-Classes Session (Add Students in Current Class)</w:t>
      </w:r>
      <w:bookmarkEnd w:id="282"/>
    </w:p>
    <w:p w14:paraId="07D78600" w14:textId="7E4E66BF" w:rsidR="008D7082" w:rsidRDefault="000D5C30" w:rsidP="002D47AB">
      <w:r>
        <w:t>Admin can either add students by uploading a CSV files or selecting student in a dropdown list</w:t>
      </w:r>
      <w:r w:rsidR="00C51CE1">
        <w:t>.</w:t>
      </w:r>
    </w:p>
    <w:p w14:paraId="20C8B263" w14:textId="77777777" w:rsidR="008D7082" w:rsidRDefault="008D7082">
      <w:r>
        <w:br w:type="page"/>
      </w:r>
    </w:p>
    <w:p w14:paraId="13F0635A" w14:textId="501FE38C" w:rsidR="008D7082" w:rsidRDefault="007B120B" w:rsidP="002D47AB">
      <w:pPr>
        <w:rPr>
          <w:color w:val="5B9BD5" w:themeColor="accent1"/>
        </w:rPr>
      </w:pPr>
      <w:bookmarkStart w:id="284" w:name="Figure20"/>
      <w:r>
        <w:lastRenderedPageBreak/>
        <w:pict w14:anchorId="795D1F61">
          <v:shape id="_x0000_i1043" type="#_x0000_t75" style="width:7in;height:283.3pt">
            <v:imagedata r:id="rId44" o:title="Admin-Classes Session (Edit Class23094)"/>
          </v:shape>
        </w:pict>
      </w:r>
      <w:bookmarkEnd w:id="284"/>
      <w:r w:rsidR="008D7082" w:rsidRPr="008D7082">
        <w:rPr>
          <w:color w:val="5B9BD5" w:themeColor="accent1"/>
        </w:rPr>
        <w:t xml:space="preserve"> </w:t>
      </w:r>
      <w:r w:rsidR="008D7082">
        <w:rPr>
          <w:color w:val="5B9BD5" w:themeColor="accent1"/>
        </w:rPr>
        <w:t>Figure 20</w:t>
      </w:r>
      <w:r w:rsidR="008D7082" w:rsidRPr="008D6879">
        <w:rPr>
          <w:color w:val="5B9BD5" w:themeColor="accent1"/>
        </w:rPr>
        <w:t xml:space="preserve"> –</w:t>
      </w:r>
      <w:r w:rsidR="008D7082">
        <w:rPr>
          <w:color w:val="5B9BD5" w:themeColor="accent1"/>
        </w:rPr>
        <w:t xml:space="preserve">  </w:t>
      </w:r>
      <w:r w:rsidR="008D7082" w:rsidRPr="008D7082">
        <w:rPr>
          <w:color w:val="5B9BD5" w:themeColor="accent1"/>
        </w:rPr>
        <w:t>Admin-Classes Session (Edit Class23094)</w:t>
      </w:r>
    </w:p>
    <w:p w14:paraId="72693EF5" w14:textId="0ACD7D4B" w:rsidR="00BC1461" w:rsidRDefault="00B60035" w:rsidP="002D47AB">
      <w:r w:rsidRPr="00B60035">
        <w:t>When admin clicked Edit under Edit Class column</w:t>
      </w:r>
      <w:r>
        <w:t xml:space="preserve">, a form is showed and </w:t>
      </w:r>
      <w:r w:rsidRPr="00B60035">
        <w:t>corresponding</w:t>
      </w:r>
      <w:r>
        <w:t xml:space="preserve"> details</w:t>
      </w:r>
      <w:r w:rsidRPr="00B60035">
        <w:t xml:space="preserve"> </w:t>
      </w:r>
      <w:r>
        <w:t>are filled.</w:t>
      </w:r>
    </w:p>
    <w:p w14:paraId="084C5EAC" w14:textId="77777777" w:rsidR="00BC1461" w:rsidRDefault="00BC1461">
      <w:r>
        <w:br w:type="page"/>
      </w:r>
    </w:p>
    <w:p w14:paraId="5C59B1B0" w14:textId="7E8A2B99" w:rsidR="00BC1461" w:rsidRDefault="00BC1461" w:rsidP="00BC1461">
      <w:pPr>
        <w:spacing w:after="120"/>
        <w:rPr>
          <w:color w:val="5B9BD5" w:themeColor="accent1"/>
        </w:rPr>
      </w:pPr>
      <w:bookmarkStart w:id="285" w:name="OLE_LINK13"/>
      <w:bookmarkStart w:id="286" w:name="AdminUsersSession"/>
      <w:bookmarkStart w:id="287" w:name="_Hlk477825844"/>
      <w:r>
        <w:rPr>
          <w:color w:val="5B9BD5" w:themeColor="accent1"/>
          <w:sz w:val="36"/>
        </w:rPr>
        <w:lastRenderedPageBreak/>
        <w:t xml:space="preserve">Admin – </w:t>
      </w:r>
      <w:r w:rsidRPr="00BC1461">
        <w:rPr>
          <w:color w:val="5B9BD5" w:themeColor="accent1"/>
          <w:sz w:val="36"/>
        </w:rPr>
        <w:t xml:space="preserve">Users </w:t>
      </w:r>
      <w:r>
        <w:rPr>
          <w:color w:val="5B9BD5" w:themeColor="accent1"/>
          <w:sz w:val="36"/>
        </w:rPr>
        <w:t>Session</w:t>
      </w:r>
      <w:r>
        <w:t xml:space="preserve"> </w:t>
      </w:r>
      <w:bookmarkEnd w:id="285"/>
      <w:bookmarkEnd w:id="286"/>
      <w:r w:rsidR="007B120B">
        <w:pict w14:anchorId="0F177CFD">
          <v:shape id="_x0000_i1044" type="#_x0000_t75" style="width:7in;height:283.3pt">
            <v:imagedata r:id="rId45" o:title="Admin Logined (Users Hover)"/>
          </v:shape>
        </w:pict>
      </w:r>
      <w:r w:rsidRPr="00BC1461">
        <w:rPr>
          <w:color w:val="5B9BD5" w:themeColor="accent1"/>
        </w:rPr>
        <w:t xml:space="preserve"> </w:t>
      </w:r>
      <w:bookmarkStart w:id="288" w:name="_Hlk477800050"/>
      <w:bookmarkEnd w:id="287"/>
      <w:r>
        <w:rPr>
          <w:color w:val="5B9BD5" w:themeColor="accent1"/>
        </w:rPr>
        <w:t>Figure 21</w:t>
      </w:r>
      <w:r w:rsidRPr="008D6879">
        <w:rPr>
          <w:color w:val="5B9BD5" w:themeColor="accent1"/>
        </w:rPr>
        <w:t xml:space="preserve"> –</w:t>
      </w:r>
      <w:r>
        <w:rPr>
          <w:color w:val="5B9BD5" w:themeColor="accent1"/>
        </w:rPr>
        <w:t xml:space="preserve">  Admin Logged-in </w:t>
      </w:r>
      <w:r w:rsidRPr="008D6879">
        <w:rPr>
          <w:color w:val="5B9BD5" w:themeColor="accent1"/>
        </w:rPr>
        <w:t>(</w:t>
      </w:r>
      <w:bookmarkStart w:id="289" w:name="_Hlk477800019"/>
      <w:r w:rsidRPr="00BC1461">
        <w:rPr>
          <w:color w:val="5B9BD5" w:themeColor="accent1"/>
        </w:rPr>
        <w:t xml:space="preserve">Users </w:t>
      </w:r>
      <w:bookmarkEnd w:id="289"/>
      <w:r w:rsidRPr="008D6879">
        <w:rPr>
          <w:color w:val="5B9BD5" w:themeColor="accent1"/>
        </w:rPr>
        <w:t xml:space="preserve">Hover) </w:t>
      </w:r>
      <w:bookmarkEnd w:id="288"/>
    </w:p>
    <w:p w14:paraId="78029FB9" w14:textId="0A8B55C6" w:rsidR="00BC1461" w:rsidRDefault="00BC1461" w:rsidP="00BC1461">
      <w:pPr>
        <w:spacing w:after="120"/>
      </w:pPr>
      <w:r w:rsidRPr="006521BC">
        <w:t xml:space="preserve">Shows what permission and functionality admin have in </w:t>
      </w:r>
      <w:r>
        <w:t>Users</w:t>
      </w:r>
      <w:r w:rsidRPr="006521BC">
        <w:t xml:space="preserve"> session</w:t>
      </w:r>
    </w:p>
    <w:p w14:paraId="17B686E7" w14:textId="698F2A64" w:rsidR="00BC1461" w:rsidRDefault="00BC1461" w:rsidP="00BC1461">
      <w:pPr>
        <w:pStyle w:val="ListParagraph"/>
        <w:numPr>
          <w:ilvl w:val="0"/>
          <w:numId w:val="10"/>
        </w:numPr>
        <w:spacing w:after="120"/>
      </w:pPr>
      <w:r w:rsidRPr="00BC1461">
        <w:t xml:space="preserve">Add </w:t>
      </w:r>
      <w:r>
        <w:t>User</w:t>
      </w:r>
      <w:r w:rsidR="00014659">
        <w:t xml:space="preserve"> (There are two ways to add users)</w:t>
      </w:r>
    </w:p>
    <w:p w14:paraId="5C04E965" w14:textId="17CE5C12" w:rsidR="00014659" w:rsidRDefault="00014659" w:rsidP="00014659">
      <w:pPr>
        <w:pStyle w:val="ListParagraph"/>
        <w:numPr>
          <w:ilvl w:val="1"/>
          <w:numId w:val="10"/>
        </w:numPr>
        <w:spacing w:after="120"/>
      </w:pPr>
      <w:r>
        <w:t>Manually</w:t>
      </w:r>
    </w:p>
    <w:p w14:paraId="62AECFD7" w14:textId="4AA078F6" w:rsidR="00014659" w:rsidRDefault="00014659" w:rsidP="00014659">
      <w:pPr>
        <w:pStyle w:val="ListParagraph"/>
        <w:numPr>
          <w:ilvl w:val="2"/>
          <w:numId w:val="10"/>
        </w:numPr>
        <w:spacing w:after="120"/>
      </w:pPr>
      <w:r>
        <w:t xml:space="preserve"> </w:t>
      </w:r>
      <w:hyperlink w:anchor="Figure22" w:history="1">
        <w:r w:rsidRPr="00014659">
          <w:rPr>
            <w:rStyle w:val="Hyperlink"/>
          </w:rPr>
          <w:t>Add one stud</w:t>
        </w:r>
        <w:r w:rsidRPr="00014659">
          <w:rPr>
            <w:rStyle w:val="Hyperlink"/>
          </w:rPr>
          <w:t>e</w:t>
        </w:r>
        <w:r w:rsidRPr="00014659">
          <w:rPr>
            <w:rStyle w:val="Hyperlink"/>
          </w:rPr>
          <w:t>nt</w:t>
        </w:r>
      </w:hyperlink>
    </w:p>
    <w:p w14:paraId="2F4AC76E" w14:textId="291801C5" w:rsidR="00014659" w:rsidRDefault="00014659" w:rsidP="00014659">
      <w:pPr>
        <w:pStyle w:val="ListParagraph"/>
        <w:numPr>
          <w:ilvl w:val="2"/>
          <w:numId w:val="10"/>
        </w:numPr>
        <w:spacing w:after="120"/>
      </w:pPr>
      <w:r>
        <w:t xml:space="preserve"> </w:t>
      </w:r>
      <w:hyperlink w:anchor="Figure23" w:history="1">
        <w:r w:rsidRPr="00014659">
          <w:rPr>
            <w:rStyle w:val="Hyperlink"/>
          </w:rPr>
          <w:t>Add one In</w:t>
        </w:r>
        <w:r w:rsidRPr="00014659">
          <w:rPr>
            <w:rStyle w:val="Hyperlink"/>
          </w:rPr>
          <w:t>s</w:t>
        </w:r>
        <w:r w:rsidRPr="00014659">
          <w:rPr>
            <w:rStyle w:val="Hyperlink"/>
          </w:rPr>
          <w:t>tructor</w:t>
        </w:r>
      </w:hyperlink>
    </w:p>
    <w:p w14:paraId="19089A3E" w14:textId="472DA7FA" w:rsidR="00014659" w:rsidRDefault="005974F6" w:rsidP="00014659">
      <w:pPr>
        <w:pStyle w:val="ListParagraph"/>
        <w:numPr>
          <w:ilvl w:val="1"/>
          <w:numId w:val="10"/>
        </w:numPr>
        <w:spacing w:after="120"/>
      </w:pPr>
      <w:hyperlink w:anchor="Figure24" w:history="1">
        <w:r w:rsidR="00014659" w:rsidRPr="00014659">
          <w:rPr>
            <w:rStyle w:val="Hyperlink"/>
          </w:rPr>
          <w:t xml:space="preserve">Using a </w:t>
        </w:r>
        <w:r w:rsidR="00014659" w:rsidRPr="00014659">
          <w:rPr>
            <w:rStyle w:val="Hyperlink"/>
          </w:rPr>
          <w:t>C</w:t>
        </w:r>
        <w:r w:rsidR="00014659" w:rsidRPr="00014659">
          <w:rPr>
            <w:rStyle w:val="Hyperlink"/>
          </w:rPr>
          <w:t>SV</w:t>
        </w:r>
        <w:r w:rsidR="00014659" w:rsidRPr="00014659">
          <w:rPr>
            <w:rStyle w:val="Hyperlink"/>
          </w:rPr>
          <w:t xml:space="preserve"> </w:t>
        </w:r>
        <w:r w:rsidR="00014659" w:rsidRPr="00014659">
          <w:rPr>
            <w:rStyle w:val="Hyperlink"/>
          </w:rPr>
          <w:t>file</w:t>
        </w:r>
      </w:hyperlink>
    </w:p>
    <w:bookmarkStart w:id="290" w:name="_Hlk477803675"/>
    <w:p w14:paraId="506207C9" w14:textId="100F32FA" w:rsidR="00BC1461" w:rsidRDefault="004D7B50" w:rsidP="00BC1461">
      <w:pPr>
        <w:pStyle w:val="ListParagraph"/>
        <w:numPr>
          <w:ilvl w:val="0"/>
          <w:numId w:val="10"/>
        </w:numPr>
        <w:spacing w:after="120"/>
      </w:pPr>
      <w:r>
        <w:fldChar w:fldCharType="begin"/>
      </w:r>
      <w:r>
        <w:instrText xml:space="preserve"> HYPERLINK  \l "Figure25" </w:instrText>
      </w:r>
      <w:r>
        <w:fldChar w:fldCharType="separate"/>
      </w:r>
      <w:r w:rsidR="00BC1461" w:rsidRPr="004D7B50">
        <w:rPr>
          <w:rStyle w:val="Hyperlink"/>
        </w:rPr>
        <w:t>Manage A</w:t>
      </w:r>
      <w:r w:rsidR="00BC1461" w:rsidRPr="004D7B50">
        <w:rPr>
          <w:rStyle w:val="Hyperlink"/>
        </w:rPr>
        <w:t>l</w:t>
      </w:r>
      <w:r w:rsidR="00BC1461" w:rsidRPr="004D7B50">
        <w:rPr>
          <w:rStyle w:val="Hyperlink"/>
        </w:rPr>
        <w:t xml:space="preserve">l </w:t>
      </w:r>
      <w:bookmarkStart w:id="291" w:name="_Hlk477799943"/>
      <w:r w:rsidR="00BC1461" w:rsidRPr="004D7B50">
        <w:rPr>
          <w:rStyle w:val="Hyperlink"/>
        </w:rPr>
        <w:t>Us</w:t>
      </w:r>
      <w:r w:rsidR="00BC1461" w:rsidRPr="004D7B50">
        <w:rPr>
          <w:rStyle w:val="Hyperlink"/>
        </w:rPr>
        <w:t>e</w:t>
      </w:r>
      <w:r w:rsidR="00BC1461" w:rsidRPr="004D7B50">
        <w:rPr>
          <w:rStyle w:val="Hyperlink"/>
        </w:rPr>
        <w:t>rs</w:t>
      </w:r>
      <w:bookmarkEnd w:id="290"/>
      <w:bookmarkEnd w:id="291"/>
      <w:r>
        <w:fldChar w:fldCharType="end"/>
      </w:r>
    </w:p>
    <w:p w14:paraId="0AE2616A" w14:textId="77777777" w:rsidR="00BC1461" w:rsidRDefault="00BC1461" w:rsidP="002D47AB"/>
    <w:p w14:paraId="40780EED" w14:textId="77777777" w:rsidR="00BC1461" w:rsidRDefault="00BC1461">
      <w:r>
        <w:br w:type="page"/>
      </w:r>
    </w:p>
    <w:p w14:paraId="3B35676C" w14:textId="6A8E061F" w:rsidR="00B60035" w:rsidRDefault="007B120B" w:rsidP="002D47AB">
      <w:pPr>
        <w:rPr>
          <w:color w:val="5B9BD5" w:themeColor="accent1"/>
        </w:rPr>
      </w:pPr>
      <w:bookmarkStart w:id="292" w:name="Figure22"/>
      <w:r>
        <w:lastRenderedPageBreak/>
        <w:pict w14:anchorId="5ECCB64F">
          <v:shape id="_x0000_i1045" type="#_x0000_t75" style="width:7in;height:283.3pt">
            <v:imagedata r:id="rId46" o:title="Admin-Users Session (Add Student)"/>
          </v:shape>
        </w:pict>
      </w:r>
      <w:bookmarkEnd w:id="292"/>
      <w:r w:rsidR="00BC1461" w:rsidRPr="00BC1461">
        <w:rPr>
          <w:color w:val="5B9BD5" w:themeColor="accent1"/>
        </w:rPr>
        <w:t xml:space="preserve"> </w:t>
      </w:r>
      <w:bookmarkStart w:id="293" w:name="_Hlk477800086"/>
      <w:r w:rsidR="00BC1461">
        <w:rPr>
          <w:color w:val="5B9BD5" w:themeColor="accent1"/>
        </w:rPr>
        <w:t>Figure 22</w:t>
      </w:r>
      <w:r w:rsidR="00BC1461" w:rsidRPr="008D6879">
        <w:rPr>
          <w:color w:val="5B9BD5" w:themeColor="accent1"/>
        </w:rPr>
        <w:t xml:space="preserve"> –</w:t>
      </w:r>
      <w:r w:rsidR="00BC1461">
        <w:rPr>
          <w:color w:val="5B9BD5" w:themeColor="accent1"/>
        </w:rPr>
        <w:t xml:space="preserve">  </w:t>
      </w:r>
      <w:r w:rsidR="00BC1461" w:rsidRPr="00BC1461">
        <w:rPr>
          <w:color w:val="5B9BD5" w:themeColor="accent1"/>
        </w:rPr>
        <w:t>Admin-Users Session (Add Student)</w:t>
      </w:r>
    </w:p>
    <w:p w14:paraId="4D2357E8" w14:textId="2DDCAD3B" w:rsidR="00BC1461" w:rsidRDefault="007B120B" w:rsidP="00BC1461">
      <w:pPr>
        <w:rPr>
          <w:color w:val="5B9BD5" w:themeColor="accent1"/>
        </w:rPr>
      </w:pPr>
      <w:bookmarkStart w:id="294" w:name="Figure23"/>
      <w:bookmarkEnd w:id="293"/>
      <w:r>
        <w:rPr>
          <w:color w:val="5B9BD5" w:themeColor="accent1"/>
        </w:rPr>
        <w:pict w14:anchorId="6373823A">
          <v:shape id="_x0000_i1046" type="#_x0000_t75" style="width:7in;height:283.3pt">
            <v:imagedata r:id="rId47" o:title="Admin-Users Session (Add)"/>
          </v:shape>
        </w:pict>
      </w:r>
      <w:bookmarkEnd w:id="294"/>
      <w:r w:rsidR="00BC1461" w:rsidRPr="00BC1461">
        <w:rPr>
          <w:color w:val="5B9BD5" w:themeColor="accent1"/>
        </w:rPr>
        <w:t xml:space="preserve"> </w:t>
      </w:r>
      <w:bookmarkStart w:id="295" w:name="_Hlk477800138"/>
      <w:r w:rsidR="00BC1461">
        <w:rPr>
          <w:color w:val="5B9BD5" w:themeColor="accent1"/>
        </w:rPr>
        <w:t>Figure 23</w:t>
      </w:r>
      <w:r w:rsidR="00BC1461" w:rsidRPr="008D6879">
        <w:rPr>
          <w:color w:val="5B9BD5" w:themeColor="accent1"/>
        </w:rPr>
        <w:t xml:space="preserve"> –</w:t>
      </w:r>
      <w:r w:rsidR="00BC1461">
        <w:rPr>
          <w:color w:val="5B9BD5" w:themeColor="accent1"/>
        </w:rPr>
        <w:t xml:space="preserve">  </w:t>
      </w:r>
      <w:r w:rsidR="00BC1461" w:rsidRPr="00BC1461">
        <w:rPr>
          <w:color w:val="5B9BD5" w:themeColor="accent1"/>
        </w:rPr>
        <w:t xml:space="preserve">Admin-Users Session (Add </w:t>
      </w:r>
      <w:bookmarkStart w:id="296" w:name="_Hlk477800299"/>
      <w:r w:rsidR="00BC1461">
        <w:rPr>
          <w:color w:val="5B9BD5" w:themeColor="accent1"/>
        </w:rPr>
        <w:t>Instructor</w:t>
      </w:r>
      <w:bookmarkEnd w:id="296"/>
      <w:r w:rsidR="00BC1461" w:rsidRPr="00BC1461">
        <w:rPr>
          <w:color w:val="5B9BD5" w:themeColor="accent1"/>
        </w:rPr>
        <w:t>)</w:t>
      </w:r>
      <w:bookmarkEnd w:id="295"/>
    </w:p>
    <w:p w14:paraId="05EE8688" w14:textId="53DEC9E0" w:rsidR="005338D9" w:rsidRPr="005338D9" w:rsidRDefault="005338D9" w:rsidP="00BC1461">
      <w:r>
        <w:t>As figure 22-23 shown, fields First Name, Last Name, Faculty/Student Number are mandatory.</w:t>
      </w:r>
    </w:p>
    <w:p w14:paraId="7BECBE7E" w14:textId="28B0B8AA" w:rsidR="00BC1461" w:rsidRDefault="007B120B" w:rsidP="002D47AB">
      <w:pPr>
        <w:rPr>
          <w:color w:val="5B9BD5" w:themeColor="accent1"/>
        </w:rPr>
      </w:pPr>
      <w:bookmarkStart w:id="297" w:name="Figure24"/>
      <w:r>
        <w:rPr>
          <w:color w:val="5B9BD5" w:themeColor="accent1"/>
        </w:rPr>
        <w:lastRenderedPageBreak/>
        <w:pict w14:anchorId="767423F2">
          <v:shape id="_x0000_i1047" type="#_x0000_t75" style="width:7in;height:283.3pt">
            <v:imagedata r:id="rId48" o:title="Admin-Users Session (Upload A CSV File)"/>
          </v:shape>
        </w:pict>
      </w:r>
      <w:bookmarkStart w:id="298" w:name="_Hlk477803654"/>
      <w:bookmarkEnd w:id="297"/>
      <w:r w:rsidR="00BC1461">
        <w:rPr>
          <w:color w:val="5B9BD5" w:themeColor="accent1"/>
        </w:rPr>
        <w:t>Figure 24</w:t>
      </w:r>
      <w:r w:rsidR="00BC1461" w:rsidRPr="008D6879">
        <w:rPr>
          <w:color w:val="5B9BD5" w:themeColor="accent1"/>
        </w:rPr>
        <w:t xml:space="preserve"> –</w:t>
      </w:r>
      <w:r w:rsidR="00BC1461">
        <w:rPr>
          <w:color w:val="5B9BD5" w:themeColor="accent1"/>
        </w:rPr>
        <w:t xml:space="preserve">  </w:t>
      </w:r>
      <w:r w:rsidR="00BC1461" w:rsidRPr="00BC1461">
        <w:rPr>
          <w:color w:val="5B9BD5" w:themeColor="accent1"/>
        </w:rPr>
        <w:t>Admin-Users Session (Upload A CSV File)</w:t>
      </w:r>
      <w:bookmarkEnd w:id="298"/>
    </w:p>
    <w:p w14:paraId="618E510C" w14:textId="4183A4C8" w:rsidR="00EF1C13" w:rsidRDefault="00EF1C13" w:rsidP="002D47AB">
      <w:pPr>
        <w:rPr>
          <w:color w:val="5B9BD5" w:themeColor="accent1"/>
        </w:rPr>
      </w:pPr>
    </w:p>
    <w:p w14:paraId="0A1A5F23" w14:textId="77777777" w:rsidR="00BC1461" w:rsidRDefault="00BC1461">
      <w:pPr>
        <w:rPr>
          <w:color w:val="5B9BD5" w:themeColor="accent1"/>
        </w:rPr>
      </w:pPr>
      <w:r>
        <w:rPr>
          <w:color w:val="5B9BD5" w:themeColor="accent1"/>
        </w:rPr>
        <w:br w:type="page"/>
      </w:r>
    </w:p>
    <w:p w14:paraId="63F0802B" w14:textId="77E82D78" w:rsidR="00CF7FB3" w:rsidRDefault="007B120B" w:rsidP="002D47AB">
      <w:pPr>
        <w:rPr>
          <w:color w:val="5B9BD5" w:themeColor="accent1"/>
        </w:rPr>
      </w:pPr>
      <w:bookmarkStart w:id="299" w:name="Figure25"/>
      <w:r>
        <w:lastRenderedPageBreak/>
        <w:pict w14:anchorId="69295460">
          <v:shape id="_x0000_i1048" type="#_x0000_t75" style="width:7in;height:283.3pt">
            <v:imagedata r:id="rId49" o:title="Admin-Users Session (View All)"/>
          </v:shape>
        </w:pict>
      </w:r>
      <w:bookmarkEnd w:id="299"/>
      <w:r w:rsidR="00CF7FB3" w:rsidRPr="00CF7FB3">
        <w:rPr>
          <w:color w:val="5B9BD5" w:themeColor="accent1"/>
        </w:rPr>
        <w:t xml:space="preserve"> </w:t>
      </w:r>
      <w:bookmarkStart w:id="300" w:name="_Hlk477803900"/>
      <w:r w:rsidR="00CF7FB3">
        <w:rPr>
          <w:color w:val="5B9BD5" w:themeColor="accent1"/>
        </w:rPr>
        <w:t>Figure 25</w:t>
      </w:r>
      <w:r w:rsidR="00CF7FB3" w:rsidRPr="008D6879">
        <w:rPr>
          <w:color w:val="5B9BD5" w:themeColor="accent1"/>
        </w:rPr>
        <w:t xml:space="preserve"> –</w:t>
      </w:r>
      <w:r w:rsidR="00CF7FB3">
        <w:rPr>
          <w:color w:val="5B9BD5" w:themeColor="accent1"/>
        </w:rPr>
        <w:t xml:space="preserve">  </w:t>
      </w:r>
      <w:r w:rsidR="00CF7FB3" w:rsidRPr="00CF7FB3">
        <w:rPr>
          <w:color w:val="5B9BD5" w:themeColor="accent1"/>
        </w:rPr>
        <w:t>Admin-Users Session (</w:t>
      </w:r>
      <w:r w:rsidR="004D7B50" w:rsidRPr="004D7B50">
        <w:rPr>
          <w:color w:val="5B9BD5" w:themeColor="accent1"/>
        </w:rPr>
        <w:t>Manage All Users</w:t>
      </w:r>
      <w:r w:rsidR="00CF7FB3" w:rsidRPr="00CF7FB3">
        <w:rPr>
          <w:color w:val="5B9BD5" w:themeColor="accent1"/>
        </w:rPr>
        <w:t>)</w:t>
      </w:r>
    </w:p>
    <w:p w14:paraId="407C9B8D" w14:textId="2B33E2F3" w:rsidR="004D7B50" w:rsidRDefault="004D7B50" w:rsidP="002D47AB">
      <w:r>
        <w:t xml:space="preserve">When Manage All Users is clicked, all users in this system will be listed. Admin can </w:t>
      </w:r>
      <w:hyperlink w:anchor="Figure26" w:history="1">
        <w:r w:rsidRPr="004D7B50">
          <w:rPr>
            <w:rStyle w:val="Hyperlink"/>
          </w:rPr>
          <w:t>edi</w:t>
        </w:r>
        <w:r w:rsidRPr="004D7B50">
          <w:rPr>
            <w:rStyle w:val="Hyperlink"/>
          </w:rPr>
          <w:t>t</w:t>
        </w:r>
      </w:hyperlink>
      <w:r>
        <w:t xml:space="preserve"> user information, reset user password and remove users from this system.</w:t>
      </w:r>
    </w:p>
    <w:p w14:paraId="2FBBCA24" w14:textId="679D7753" w:rsidR="004D7B50" w:rsidRDefault="007B120B" w:rsidP="004D7B50">
      <w:pPr>
        <w:rPr>
          <w:color w:val="5B9BD5" w:themeColor="accent1"/>
        </w:rPr>
      </w:pPr>
      <w:bookmarkStart w:id="301" w:name="Figure26"/>
      <w:bookmarkEnd w:id="300"/>
      <w:r>
        <w:pict w14:anchorId="2308CF8B">
          <v:shape id="_x0000_i1049" type="#_x0000_t75" style="width:7in;height:283.3pt">
            <v:imagedata r:id="rId50" o:title="Admin-Users Session (Edit User)"/>
          </v:shape>
        </w:pict>
      </w:r>
      <w:bookmarkEnd w:id="301"/>
      <w:r w:rsidR="004D7B50" w:rsidRPr="004D7B50">
        <w:rPr>
          <w:color w:val="5B9BD5" w:themeColor="accent1"/>
        </w:rPr>
        <w:t xml:space="preserve"> </w:t>
      </w:r>
      <w:r w:rsidR="004D7B50">
        <w:rPr>
          <w:color w:val="5B9BD5" w:themeColor="accent1"/>
        </w:rPr>
        <w:t>Figure 26</w:t>
      </w:r>
      <w:r w:rsidR="004D7B50" w:rsidRPr="008D6879">
        <w:rPr>
          <w:color w:val="5B9BD5" w:themeColor="accent1"/>
        </w:rPr>
        <w:t xml:space="preserve"> –</w:t>
      </w:r>
      <w:r w:rsidR="004D7B50">
        <w:rPr>
          <w:color w:val="5B9BD5" w:themeColor="accent1"/>
        </w:rPr>
        <w:t xml:space="preserve">  </w:t>
      </w:r>
      <w:r w:rsidR="004D7B50" w:rsidRPr="00CF7FB3">
        <w:rPr>
          <w:color w:val="5B9BD5" w:themeColor="accent1"/>
        </w:rPr>
        <w:t>Admin-Users Session (</w:t>
      </w:r>
      <w:r w:rsidR="004D7B50" w:rsidRPr="004D7B50">
        <w:rPr>
          <w:color w:val="5B9BD5" w:themeColor="accent1"/>
        </w:rPr>
        <w:t>Manage All Users</w:t>
      </w:r>
      <w:r w:rsidR="004D7B50" w:rsidRPr="00CF7FB3">
        <w:rPr>
          <w:color w:val="5B9BD5" w:themeColor="accent1"/>
        </w:rPr>
        <w:t>)</w:t>
      </w:r>
    </w:p>
    <w:p w14:paraId="52469CB8" w14:textId="0CEBE19D" w:rsidR="004D7B50" w:rsidRDefault="004D7B50" w:rsidP="004D7B50">
      <w:r>
        <w:t xml:space="preserve">When Edit is clicked, a form filled with </w:t>
      </w:r>
      <w:r w:rsidRPr="004D7B50">
        <w:t>corresponding</w:t>
      </w:r>
      <w:r>
        <w:t xml:space="preserve"> student information is showed.</w:t>
      </w:r>
    </w:p>
    <w:p w14:paraId="5A993DBB" w14:textId="77777777" w:rsidR="004D7B50" w:rsidRDefault="004D7B50" w:rsidP="002D47AB"/>
    <w:p w14:paraId="522F5D53" w14:textId="68DA85D3" w:rsidR="004D7B50" w:rsidRDefault="004D7B50">
      <w:pPr>
        <w:rPr>
          <w:color w:val="5B9BD5" w:themeColor="accent1"/>
          <w:sz w:val="36"/>
        </w:rPr>
      </w:pPr>
      <w:r>
        <w:br w:type="page"/>
      </w:r>
      <w:bookmarkStart w:id="302" w:name="_Hlk477804272"/>
      <w:bookmarkStart w:id="303" w:name="_Hlk477825336"/>
      <w:bookmarkStart w:id="304" w:name="_Hlk477805499"/>
      <w:bookmarkStart w:id="305" w:name="InstructorProjectsSession"/>
      <w:r w:rsidR="00897BE8" w:rsidRPr="00897BE8">
        <w:rPr>
          <w:color w:val="5B9BD5" w:themeColor="accent1"/>
          <w:sz w:val="36"/>
        </w:rPr>
        <w:lastRenderedPageBreak/>
        <w:t xml:space="preserve">Instructor </w:t>
      </w:r>
      <w:bookmarkEnd w:id="302"/>
      <w:r w:rsidR="00897BE8">
        <w:rPr>
          <w:color w:val="5B9BD5" w:themeColor="accent1"/>
          <w:sz w:val="36"/>
        </w:rPr>
        <w:t xml:space="preserve">– </w:t>
      </w:r>
      <w:r w:rsidR="00897BE8" w:rsidRPr="00897BE8">
        <w:rPr>
          <w:color w:val="5B9BD5" w:themeColor="accent1"/>
          <w:sz w:val="36"/>
        </w:rPr>
        <w:t>Projects</w:t>
      </w:r>
      <w:bookmarkEnd w:id="303"/>
      <w:r w:rsidR="00897BE8" w:rsidRPr="00897BE8">
        <w:rPr>
          <w:color w:val="5B9BD5" w:themeColor="accent1"/>
          <w:sz w:val="36"/>
        </w:rPr>
        <w:t xml:space="preserve"> </w:t>
      </w:r>
      <w:r w:rsidR="00897BE8">
        <w:rPr>
          <w:color w:val="5B9BD5" w:themeColor="accent1"/>
          <w:sz w:val="36"/>
        </w:rPr>
        <w:t>Session</w:t>
      </w:r>
      <w:bookmarkEnd w:id="304"/>
      <w:bookmarkEnd w:id="305"/>
    </w:p>
    <w:p w14:paraId="5CEA1C2B" w14:textId="3BC185C9" w:rsidR="00897BE8" w:rsidRDefault="007B120B" w:rsidP="00897BE8">
      <w:pPr>
        <w:spacing w:after="120"/>
        <w:rPr>
          <w:color w:val="5B9BD5" w:themeColor="accent1"/>
        </w:rPr>
      </w:pPr>
      <w:r>
        <w:rPr>
          <w:color w:val="5B9BD5" w:themeColor="accent1"/>
          <w:sz w:val="36"/>
        </w:rPr>
        <w:pict w14:anchorId="543B725B">
          <v:shape id="_x0000_i1112" type="#_x0000_t75" style="width:7in;height:283.3pt">
            <v:imagedata r:id="rId51" o:title="Instructor Logined (Projects Hover)"/>
          </v:shape>
        </w:pict>
      </w:r>
      <w:bookmarkStart w:id="306" w:name="_Hlk477808301"/>
      <w:r w:rsidR="00897BE8">
        <w:rPr>
          <w:color w:val="5B9BD5" w:themeColor="accent1"/>
        </w:rPr>
        <w:t>Figure 27</w:t>
      </w:r>
      <w:r w:rsidR="00897BE8" w:rsidRPr="008D6879">
        <w:rPr>
          <w:color w:val="5B9BD5" w:themeColor="accent1"/>
        </w:rPr>
        <w:t xml:space="preserve"> –</w:t>
      </w:r>
      <w:r w:rsidR="00897BE8">
        <w:rPr>
          <w:color w:val="5B9BD5" w:themeColor="accent1"/>
        </w:rPr>
        <w:t xml:space="preserve">  </w:t>
      </w:r>
      <w:bookmarkStart w:id="307" w:name="_Hlk477804284"/>
      <w:bookmarkStart w:id="308" w:name="OLE_LINK14"/>
      <w:r w:rsidR="00897BE8" w:rsidRPr="00897BE8">
        <w:rPr>
          <w:color w:val="5B9BD5" w:themeColor="accent1"/>
        </w:rPr>
        <w:t xml:space="preserve">Instructor </w:t>
      </w:r>
      <w:bookmarkEnd w:id="307"/>
      <w:bookmarkEnd w:id="308"/>
      <w:r w:rsidR="00897BE8">
        <w:rPr>
          <w:color w:val="5B9BD5" w:themeColor="accent1"/>
        </w:rPr>
        <w:t xml:space="preserve">Logged-in </w:t>
      </w:r>
      <w:r w:rsidR="00897BE8" w:rsidRPr="008D6879">
        <w:rPr>
          <w:color w:val="5B9BD5" w:themeColor="accent1"/>
        </w:rPr>
        <w:t xml:space="preserve">(Projects Hover) </w:t>
      </w:r>
    </w:p>
    <w:p w14:paraId="1C478D44" w14:textId="36F1FFC9" w:rsidR="00897BE8" w:rsidRDefault="00897BE8" w:rsidP="00897BE8">
      <w:pPr>
        <w:spacing w:after="120"/>
      </w:pPr>
      <w:r w:rsidRPr="006521BC">
        <w:t xml:space="preserve">Shows what permission and functionality </w:t>
      </w:r>
      <w:r w:rsidR="005159F4" w:rsidRPr="005159F4">
        <w:t xml:space="preserve">Instructor </w:t>
      </w:r>
      <w:r w:rsidRPr="006521BC">
        <w:t>have in Projects session</w:t>
      </w:r>
    </w:p>
    <w:p w14:paraId="000335E9" w14:textId="760DCCBA" w:rsidR="00897BE8" w:rsidRDefault="005974F6" w:rsidP="00897BE8">
      <w:pPr>
        <w:pStyle w:val="ListParagraph"/>
        <w:numPr>
          <w:ilvl w:val="0"/>
          <w:numId w:val="11"/>
        </w:numPr>
        <w:spacing w:after="120"/>
      </w:pPr>
      <w:hyperlink w:anchor="Figure28" w:history="1">
        <w:r w:rsidR="00897BE8" w:rsidRPr="00920285">
          <w:rPr>
            <w:rStyle w:val="Hyperlink"/>
          </w:rPr>
          <w:t>Add P</w:t>
        </w:r>
        <w:r w:rsidR="00897BE8" w:rsidRPr="00920285">
          <w:rPr>
            <w:rStyle w:val="Hyperlink"/>
          </w:rPr>
          <w:t>r</w:t>
        </w:r>
        <w:r w:rsidR="00897BE8" w:rsidRPr="00920285">
          <w:rPr>
            <w:rStyle w:val="Hyperlink"/>
          </w:rPr>
          <w:t>oj</w:t>
        </w:r>
        <w:r w:rsidR="00897BE8" w:rsidRPr="00920285">
          <w:rPr>
            <w:rStyle w:val="Hyperlink"/>
          </w:rPr>
          <w:t>e</w:t>
        </w:r>
        <w:r w:rsidR="00897BE8" w:rsidRPr="00920285">
          <w:rPr>
            <w:rStyle w:val="Hyperlink"/>
          </w:rPr>
          <w:t>ct</w:t>
        </w:r>
      </w:hyperlink>
    </w:p>
    <w:p w14:paraId="1637D4B5" w14:textId="633195DF" w:rsidR="00897BE8" w:rsidRDefault="005974F6" w:rsidP="00897BE8">
      <w:pPr>
        <w:pStyle w:val="ListParagraph"/>
        <w:numPr>
          <w:ilvl w:val="0"/>
          <w:numId w:val="11"/>
        </w:numPr>
        <w:spacing w:after="120"/>
      </w:pPr>
      <w:hyperlink w:anchor="Figure29" w:history="1">
        <w:r w:rsidR="00897BE8" w:rsidRPr="00336532">
          <w:rPr>
            <w:rStyle w:val="Hyperlink"/>
          </w:rPr>
          <w:t>View All Proje</w:t>
        </w:r>
        <w:r w:rsidR="00897BE8" w:rsidRPr="00336532">
          <w:rPr>
            <w:rStyle w:val="Hyperlink"/>
          </w:rPr>
          <w:t>c</w:t>
        </w:r>
        <w:r w:rsidR="00897BE8" w:rsidRPr="00336532">
          <w:rPr>
            <w:rStyle w:val="Hyperlink"/>
          </w:rPr>
          <w:t>ts</w:t>
        </w:r>
      </w:hyperlink>
    </w:p>
    <w:bookmarkEnd w:id="306"/>
    <w:p w14:paraId="76E7EBE9" w14:textId="77777777" w:rsidR="00897BE8" w:rsidRPr="006521BC" w:rsidRDefault="00897BE8" w:rsidP="00897BE8">
      <w:r>
        <w:br w:type="page"/>
      </w:r>
    </w:p>
    <w:p w14:paraId="516C5066" w14:textId="59B92524" w:rsidR="00920285" w:rsidRDefault="00920285" w:rsidP="00920285">
      <w:pPr>
        <w:spacing w:after="120"/>
        <w:rPr>
          <w:color w:val="5B9BD5" w:themeColor="accent1"/>
        </w:rPr>
      </w:pPr>
      <w:bookmarkStart w:id="309" w:name="Figure28"/>
      <w:r>
        <w:rPr>
          <w:noProof/>
        </w:rPr>
        <w:lastRenderedPageBreak/>
        <w:drawing>
          <wp:inline distT="0" distB="0" distL="0" distR="0" wp14:anchorId="23C18086" wp14:editId="12B8E1BF">
            <wp:extent cx="5934710" cy="3341370"/>
            <wp:effectExtent l="0" t="0" r="8890" b="0"/>
            <wp:docPr id="3" name="Picture 3" descr="C:\Users\lizhi\AppData\Local\Microsoft\Windows\INetCacheContent.Word\Instructor-Projects Session (A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8" descr="C:\Users\lizhi\AppData\Local\Microsoft\Windows\INetCacheContent.Word\Instructor-Projects Session (Add).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34710" cy="3341370"/>
                    </a:xfrm>
                    <a:prstGeom prst="rect">
                      <a:avLst/>
                    </a:prstGeom>
                    <a:noFill/>
                    <a:ln>
                      <a:noFill/>
                    </a:ln>
                  </pic:spPr>
                </pic:pic>
              </a:graphicData>
            </a:graphic>
          </wp:inline>
        </w:drawing>
      </w:r>
      <w:bookmarkEnd w:id="309"/>
      <w:r w:rsidRPr="00603ABF">
        <w:rPr>
          <w:color w:val="5B9BD5" w:themeColor="accent1"/>
        </w:rPr>
        <w:t xml:space="preserve"> </w:t>
      </w:r>
      <w:r>
        <w:rPr>
          <w:color w:val="5B9BD5" w:themeColor="accent1"/>
        </w:rPr>
        <w:t>Figure 28</w:t>
      </w:r>
      <w:r w:rsidRPr="008D6879">
        <w:rPr>
          <w:color w:val="5B9BD5" w:themeColor="accent1"/>
        </w:rPr>
        <w:t xml:space="preserve"> –</w:t>
      </w:r>
      <w:r>
        <w:rPr>
          <w:color w:val="5B9BD5" w:themeColor="accent1"/>
        </w:rPr>
        <w:t xml:space="preserve">  </w:t>
      </w:r>
      <w:bookmarkStart w:id="310" w:name="_Hlk477804957"/>
      <w:r w:rsidRPr="00897BE8">
        <w:rPr>
          <w:color w:val="5B9BD5" w:themeColor="accent1"/>
        </w:rPr>
        <w:t xml:space="preserve">Instructor </w:t>
      </w:r>
      <w:bookmarkEnd w:id="310"/>
      <w:r w:rsidRPr="00C573BB">
        <w:rPr>
          <w:color w:val="5B9BD5" w:themeColor="accent1"/>
        </w:rPr>
        <w:t>-Projects Session (Add)</w:t>
      </w:r>
    </w:p>
    <w:p w14:paraId="435529FA" w14:textId="77777777" w:rsidR="00920285" w:rsidRDefault="00920285" w:rsidP="00920285">
      <w:pPr>
        <w:spacing w:after="120"/>
        <w:jc w:val="both"/>
      </w:pPr>
      <w:r>
        <w:t xml:space="preserve">When instructor clicked Add Project, a form is showed. Project Name and Description are </w:t>
      </w:r>
      <w:r w:rsidRPr="00A92252">
        <w:t>mandatory</w:t>
      </w:r>
      <w:r>
        <w:t xml:space="preserve"> field, and the project can be </w:t>
      </w:r>
      <w:r w:rsidRPr="00603ABF">
        <w:t>assigned to instructor’s own classes later</w:t>
      </w:r>
      <w:r>
        <w:t xml:space="preserve">. </w:t>
      </w:r>
    </w:p>
    <w:p w14:paraId="224CD901" w14:textId="0B8A5DBF" w:rsidR="00920285" w:rsidRDefault="00920285"/>
    <w:p w14:paraId="563B2A2C" w14:textId="77777777" w:rsidR="00920285" w:rsidRDefault="00920285">
      <w:r>
        <w:br w:type="page"/>
      </w:r>
    </w:p>
    <w:p w14:paraId="14F15134" w14:textId="0082E522" w:rsidR="00336532" w:rsidRDefault="00336532" w:rsidP="00336532">
      <w:pPr>
        <w:rPr>
          <w:color w:val="5B9BD5" w:themeColor="accent1"/>
        </w:rPr>
      </w:pPr>
      <w:bookmarkStart w:id="311" w:name="Figure29"/>
      <w:del w:id="312" w:author="ChiKin Lee" w:date="2017-03-30T21:14:00Z">
        <w:r w:rsidDel="00B3774D">
          <w:rPr>
            <w:noProof/>
          </w:rPr>
          <w:lastRenderedPageBreak/>
          <w:drawing>
            <wp:inline distT="0" distB="0" distL="0" distR="0" wp14:anchorId="41B697FB" wp14:editId="496F77BD">
              <wp:extent cx="5934710" cy="3341370"/>
              <wp:effectExtent l="0" t="0" r="8890" b="0"/>
              <wp:docPr id="4" name="Picture 4" descr="C:\Users\lizhi\AppData\Local\Microsoft\Windows\INetCacheContent.Word\Instructor-Projects Session (View 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8" descr="C:\Users\lizhi\AppData\Local\Microsoft\Windows\INetCacheContent.Word\Instructor-Projects Session (View All).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34710" cy="3341370"/>
                      </a:xfrm>
                      <a:prstGeom prst="rect">
                        <a:avLst/>
                      </a:prstGeom>
                      <a:noFill/>
                      <a:ln>
                        <a:noFill/>
                      </a:ln>
                    </pic:spPr>
                  </pic:pic>
                </a:graphicData>
              </a:graphic>
            </wp:inline>
          </w:drawing>
        </w:r>
      </w:del>
      <w:bookmarkEnd w:id="311"/>
      <w:ins w:id="313" w:author="ChiKin Lee" w:date="2017-03-30T21:15:00Z">
        <w:r w:rsidR="00B3774D">
          <w:rPr>
            <w:noProof/>
            <w:color w:val="5B9BD5" w:themeColor="accent1"/>
          </w:rPr>
          <w:drawing>
            <wp:inline distT="0" distB="0" distL="0" distR="0" wp14:anchorId="389CEC45" wp14:editId="23FD816A">
              <wp:extent cx="6404610" cy="360235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nstructor-Projects Session (View All).png"/>
                      <pic:cNvPicPr/>
                    </pic:nvPicPr>
                    <pic:blipFill>
                      <a:blip r:embed="rId54">
                        <a:extLst>
                          <a:ext uri="{28A0092B-C50C-407E-A947-70E740481C1C}">
                            <a14:useLocalDpi xmlns:a14="http://schemas.microsoft.com/office/drawing/2010/main" val="0"/>
                          </a:ext>
                        </a:extLst>
                      </a:blip>
                      <a:stretch>
                        <a:fillRect/>
                      </a:stretch>
                    </pic:blipFill>
                    <pic:spPr>
                      <a:xfrm>
                        <a:off x="0" y="0"/>
                        <a:ext cx="6404610" cy="3602355"/>
                      </a:xfrm>
                      <a:prstGeom prst="rect">
                        <a:avLst/>
                      </a:prstGeom>
                    </pic:spPr>
                  </pic:pic>
                </a:graphicData>
              </a:graphic>
            </wp:inline>
          </w:drawing>
        </w:r>
      </w:ins>
      <w:r w:rsidRPr="00603ABF">
        <w:rPr>
          <w:color w:val="5B9BD5" w:themeColor="accent1"/>
        </w:rPr>
        <w:t xml:space="preserve"> </w:t>
      </w:r>
      <w:bookmarkStart w:id="314" w:name="_Hlk477805173"/>
      <w:bookmarkStart w:id="315" w:name="_Hlk477808425"/>
      <w:r>
        <w:rPr>
          <w:color w:val="5B9BD5" w:themeColor="accent1"/>
        </w:rPr>
        <w:t>Figure 29</w:t>
      </w:r>
      <w:r w:rsidRPr="008D6879">
        <w:rPr>
          <w:color w:val="5B9BD5" w:themeColor="accent1"/>
        </w:rPr>
        <w:t xml:space="preserve"> –</w:t>
      </w:r>
      <w:r>
        <w:rPr>
          <w:color w:val="5B9BD5" w:themeColor="accent1"/>
        </w:rPr>
        <w:t xml:space="preserve">  </w:t>
      </w:r>
      <w:bookmarkStart w:id="316" w:name="_Hlk477804994"/>
      <w:r w:rsidR="008003BF" w:rsidRPr="00897BE8">
        <w:rPr>
          <w:color w:val="5B9BD5" w:themeColor="accent1"/>
        </w:rPr>
        <w:t xml:space="preserve">Instructor </w:t>
      </w:r>
      <w:bookmarkEnd w:id="316"/>
      <w:r w:rsidRPr="00C573BB">
        <w:rPr>
          <w:color w:val="5B9BD5" w:themeColor="accent1"/>
        </w:rPr>
        <w:t>-Projects Session (</w:t>
      </w:r>
      <w:r>
        <w:rPr>
          <w:color w:val="5B9BD5" w:themeColor="accent1"/>
        </w:rPr>
        <w:t>View All</w:t>
      </w:r>
      <w:r w:rsidRPr="00C573BB">
        <w:rPr>
          <w:color w:val="5B9BD5" w:themeColor="accent1"/>
        </w:rPr>
        <w:t>)</w:t>
      </w:r>
      <w:bookmarkEnd w:id="314"/>
    </w:p>
    <w:p w14:paraId="08C4E347" w14:textId="44A32FCA" w:rsidR="00336532" w:rsidRDefault="00336532" w:rsidP="00336532">
      <w:r>
        <w:t>When i</w:t>
      </w:r>
      <w:r w:rsidRPr="00336532">
        <w:t xml:space="preserve">nstructor </w:t>
      </w:r>
      <w:r>
        <w:t xml:space="preserve">clicked </w:t>
      </w:r>
      <w:r w:rsidRPr="00404E35">
        <w:t>View All</w:t>
      </w:r>
      <w:r>
        <w:t xml:space="preserve"> Projects, all projects in this system will be list. T</w:t>
      </w:r>
      <w:r w:rsidR="008D764E">
        <w:t>hey</w:t>
      </w:r>
      <w:r>
        <w:t xml:space="preserve"> can either </w:t>
      </w:r>
      <w:hyperlink w:anchor="Figure30" w:history="1">
        <w:r w:rsidRPr="00336532">
          <w:rPr>
            <w:rStyle w:val="Hyperlink"/>
          </w:rPr>
          <w:t>ad</w:t>
        </w:r>
        <w:r w:rsidRPr="00336532">
          <w:rPr>
            <w:rStyle w:val="Hyperlink"/>
          </w:rPr>
          <w:t>d</w:t>
        </w:r>
      </w:hyperlink>
      <w:r>
        <w:t xml:space="preserve"> projects to their class or </w:t>
      </w:r>
      <w:hyperlink w:anchor="Figure32" w:history="1">
        <w:r w:rsidRPr="008003BF">
          <w:rPr>
            <w:rStyle w:val="Hyperlink"/>
          </w:rPr>
          <w:t>view</w:t>
        </w:r>
      </w:hyperlink>
      <w:r>
        <w:t xml:space="preserve"> the project detail.</w:t>
      </w:r>
    </w:p>
    <w:bookmarkEnd w:id="315"/>
    <w:p w14:paraId="3D6F46B6" w14:textId="77777777" w:rsidR="00336532" w:rsidRDefault="00336532">
      <w:r>
        <w:br w:type="page"/>
      </w:r>
    </w:p>
    <w:p w14:paraId="2567A36C" w14:textId="77777777" w:rsidR="00336532" w:rsidRDefault="00336532" w:rsidP="00336532"/>
    <w:p w14:paraId="0B2AFF21" w14:textId="004CB431" w:rsidR="00897BE8" w:rsidRDefault="007B120B">
      <w:pPr>
        <w:rPr>
          <w:color w:val="5B9BD5" w:themeColor="accent1"/>
        </w:rPr>
      </w:pPr>
      <w:bookmarkStart w:id="317" w:name="Figure30"/>
      <w:del w:id="318" w:author="ChiKin Lee" w:date="2017-03-30T21:16:00Z">
        <w:r w:rsidDel="00D074F6">
          <w:pict w14:anchorId="31B1E5EC">
            <v:shape id="_x0000_i1051" type="#_x0000_t75" style="width:7in;height:283.3pt">
              <v:imagedata r:id="rId55" o:title="Instructor-Projects Session (Add ProjectA to Your Classes)"/>
            </v:shape>
          </w:pict>
        </w:r>
        <w:bookmarkEnd w:id="317"/>
        <w:r w:rsidR="00336532" w:rsidRPr="00336532" w:rsidDel="00D074F6">
          <w:rPr>
            <w:color w:val="5B9BD5" w:themeColor="accent1"/>
          </w:rPr>
          <w:delText xml:space="preserve"> </w:delText>
        </w:r>
      </w:del>
      <w:ins w:id="319" w:author="ChiKin Lee" w:date="2017-03-30T21:16:00Z">
        <w:r w:rsidR="00D074F6">
          <w:rPr>
            <w:noProof/>
            <w:color w:val="5B9BD5" w:themeColor="accent1"/>
          </w:rPr>
          <w:drawing>
            <wp:inline distT="0" distB="0" distL="0" distR="0" wp14:anchorId="2B0ED700" wp14:editId="350B0798">
              <wp:extent cx="6404610" cy="360235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nstructor-Projects Session (Add ProjectA to Your Classes).png"/>
                      <pic:cNvPicPr/>
                    </pic:nvPicPr>
                    <pic:blipFill>
                      <a:blip r:embed="rId56">
                        <a:extLst>
                          <a:ext uri="{28A0092B-C50C-407E-A947-70E740481C1C}">
                            <a14:useLocalDpi xmlns:a14="http://schemas.microsoft.com/office/drawing/2010/main" val="0"/>
                          </a:ext>
                        </a:extLst>
                      </a:blip>
                      <a:stretch>
                        <a:fillRect/>
                      </a:stretch>
                    </pic:blipFill>
                    <pic:spPr>
                      <a:xfrm>
                        <a:off x="0" y="0"/>
                        <a:ext cx="6404610" cy="3602355"/>
                      </a:xfrm>
                      <a:prstGeom prst="rect">
                        <a:avLst/>
                      </a:prstGeom>
                    </pic:spPr>
                  </pic:pic>
                </a:graphicData>
              </a:graphic>
            </wp:inline>
          </w:drawing>
        </w:r>
      </w:ins>
      <w:r w:rsidR="00336532">
        <w:rPr>
          <w:color w:val="5B9BD5" w:themeColor="accent1"/>
        </w:rPr>
        <w:t>Figure 30</w:t>
      </w:r>
      <w:r w:rsidR="00336532" w:rsidRPr="008D6879">
        <w:rPr>
          <w:color w:val="5B9BD5" w:themeColor="accent1"/>
        </w:rPr>
        <w:t xml:space="preserve"> –</w:t>
      </w:r>
      <w:r w:rsidR="00336532">
        <w:rPr>
          <w:color w:val="5B9BD5" w:themeColor="accent1"/>
        </w:rPr>
        <w:t xml:space="preserve">  </w:t>
      </w:r>
      <w:r w:rsidR="00336532" w:rsidRPr="00336532">
        <w:rPr>
          <w:color w:val="5B9BD5" w:themeColor="accent1"/>
        </w:rPr>
        <w:t xml:space="preserve">Instructor-Projects Session (Add </w:t>
      </w:r>
      <w:del w:id="320" w:author="ChiKin Lee" w:date="2017-03-30T21:16:00Z">
        <w:r w:rsidR="00336532" w:rsidRPr="00336532" w:rsidDel="00D074F6">
          <w:rPr>
            <w:color w:val="5B9BD5" w:themeColor="accent1"/>
          </w:rPr>
          <w:delText xml:space="preserve">ProjectA </w:delText>
        </w:r>
      </w:del>
      <w:ins w:id="321" w:author="ChiKin Lee" w:date="2017-03-30T21:16:00Z">
        <w:r w:rsidR="00D074F6">
          <w:rPr>
            <w:color w:val="5B9BD5" w:themeColor="accent1"/>
          </w:rPr>
          <w:t>Lab 1</w:t>
        </w:r>
        <w:r w:rsidR="00D074F6" w:rsidRPr="00336532">
          <w:rPr>
            <w:color w:val="5B9BD5" w:themeColor="accent1"/>
          </w:rPr>
          <w:t xml:space="preserve"> </w:t>
        </w:r>
      </w:ins>
      <w:r w:rsidR="00336532" w:rsidRPr="00336532">
        <w:rPr>
          <w:color w:val="5B9BD5" w:themeColor="accent1"/>
        </w:rPr>
        <w:t xml:space="preserve">to </w:t>
      </w:r>
      <w:r w:rsidR="008003BF" w:rsidRPr="00897BE8">
        <w:rPr>
          <w:color w:val="5B9BD5" w:themeColor="accent1"/>
        </w:rPr>
        <w:t xml:space="preserve">Instructor </w:t>
      </w:r>
      <w:r w:rsidR="00336532" w:rsidRPr="00336532">
        <w:rPr>
          <w:color w:val="5B9BD5" w:themeColor="accent1"/>
        </w:rPr>
        <w:t>Classes)</w:t>
      </w:r>
    </w:p>
    <w:p w14:paraId="08FF05E6" w14:textId="3FD7F2B3" w:rsidR="00336532" w:rsidRDefault="007B120B">
      <w:pPr>
        <w:rPr>
          <w:color w:val="5B9BD5" w:themeColor="accent1"/>
        </w:rPr>
      </w:pPr>
      <w:del w:id="322" w:author="ChiKin Lee" w:date="2017-03-30T21:16:00Z">
        <w:r w:rsidDel="00D074F6">
          <w:rPr>
            <w:color w:val="5B9BD5" w:themeColor="accent1"/>
          </w:rPr>
          <w:pict w14:anchorId="0C560DA3">
            <v:shape id="_x0000_i1052" type="#_x0000_t75" style="width:7in;height:283.3pt">
              <v:imagedata r:id="rId57" o:title="Instructor-Projects Session (Add ProjectB to Your Classes)"/>
            </v:shape>
          </w:pict>
        </w:r>
        <w:r w:rsidR="00336532" w:rsidRPr="00336532" w:rsidDel="00D074F6">
          <w:delText xml:space="preserve"> </w:delText>
        </w:r>
      </w:del>
      <w:bookmarkStart w:id="323" w:name="_Hlk477805334"/>
      <w:bookmarkStart w:id="324" w:name="_Hlk477805330"/>
      <w:ins w:id="325" w:author="ChiKin Lee" w:date="2017-03-30T21:16:00Z">
        <w:r w:rsidR="00D074F6">
          <w:rPr>
            <w:noProof/>
            <w:color w:val="5B9BD5" w:themeColor="accent1"/>
          </w:rPr>
          <w:drawing>
            <wp:inline distT="0" distB="0" distL="0" distR="0" wp14:anchorId="198B6F2C" wp14:editId="3E9FF769">
              <wp:extent cx="6404610" cy="360235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nstructor-Projects Session (Add ProjectB to Your Classes).png"/>
                      <pic:cNvPicPr/>
                    </pic:nvPicPr>
                    <pic:blipFill>
                      <a:blip r:embed="rId58">
                        <a:extLst>
                          <a:ext uri="{28A0092B-C50C-407E-A947-70E740481C1C}">
                            <a14:useLocalDpi xmlns:a14="http://schemas.microsoft.com/office/drawing/2010/main" val="0"/>
                          </a:ext>
                        </a:extLst>
                      </a:blip>
                      <a:stretch>
                        <a:fillRect/>
                      </a:stretch>
                    </pic:blipFill>
                    <pic:spPr>
                      <a:xfrm>
                        <a:off x="0" y="0"/>
                        <a:ext cx="6404610" cy="3602355"/>
                      </a:xfrm>
                      <a:prstGeom prst="rect">
                        <a:avLst/>
                      </a:prstGeom>
                    </pic:spPr>
                  </pic:pic>
                </a:graphicData>
              </a:graphic>
            </wp:inline>
          </w:drawing>
        </w:r>
      </w:ins>
      <w:r w:rsidR="00336532">
        <w:rPr>
          <w:color w:val="5B9BD5" w:themeColor="accent1"/>
        </w:rPr>
        <w:t>Figure 31</w:t>
      </w:r>
      <w:r w:rsidR="00336532" w:rsidRPr="00336532">
        <w:rPr>
          <w:color w:val="5B9BD5" w:themeColor="accent1"/>
        </w:rPr>
        <w:t xml:space="preserve"> –</w:t>
      </w:r>
      <w:r w:rsidR="00336532" w:rsidRPr="00336532">
        <w:t xml:space="preserve"> </w:t>
      </w:r>
      <w:bookmarkEnd w:id="323"/>
      <w:r w:rsidR="00336532" w:rsidRPr="00336532">
        <w:rPr>
          <w:color w:val="5B9BD5" w:themeColor="accent1"/>
        </w:rPr>
        <w:t xml:space="preserve">Instructor-Projects Session (Add </w:t>
      </w:r>
      <w:del w:id="326" w:author="ChiKin Lee" w:date="2017-03-30T21:16:00Z">
        <w:r w:rsidR="00336532" w:rsidRPr="00336532" w:rsidDel="00D074F6">
          <w:rPr>
            <w:color w:val="5B9BD5" w:themeColor="accent1"/>
          </w:rPr>
          <w:delText xml:space="preserve">ProjectB </w:delText>
        </w:r>
      </w:del>
      <w:ins w:id="327" w:author="ChiKin Lee" w:date="2017-03-30T21:16:00Z">
        <w:r w:rsidR="00D074F6">
          <w:rPr>
            <w:color w:val="5B9BD5" w:themeColor="accent1"/>
          </w:rPr>
          <w:t>Lab 2</w:t>
        </w:r>
        <w:r w:rsidR="00D074F6" w:rsidRPr="00336532">
          <w:rPr>
            <w:color w:val="5B9BD5" w:themeColor="accent1"/>
          </w:rPr>
          <w:t xml:space="preserve"> </w:t>
        </w:r>
      </w:ins>
      <w:r w:rsidR="00336532" w:rsidRPr="00336532">
        <w:rPr>
          <w:color w:val="5B9BD5" w:themeColor="accent1"/>
        </w:rPr>
        <w:t xml:space="preserve">to </w:t>
      </w:r>
      <w:r w:rsidR="008003BF" w:rsidRPr="00897BE8">
        <w:rPr>
          <w:color w:val="5B9BD5" w:themeColor="accent1"/>
        </w:rPr>
        <w:t xml:space="preserve">Instructor </w:t>
      </w:r>
      <w:r w:rsidR="00336532" w:rsidRPr="00336532">
        <w:rPr>
          <w:color w:val="5B9BD5" w:themeColor="accent1"/>
        </w:rPr>
        <w:t>Classes)</w:t>
      </w:r>
      <w:bookmarkEnd w:id="324"/>
    </w:p>
    <w:p w14:paraId="0E36884E" w14:textId="77777777" w:rsidR="00336532" w:rsidRDefault="00336532">
      <w:pPr>
        <w:rPr>
          <w:color w:val="5B9BD5" w:themeColor="accent1"/>
        </w:rPr>
      </w:pPr>
      <w:r>
        <w:rPr>
          <w:color w:val="5B9BD5" w:themeColor="accent1"/>
        </w:rPr>
        <w:br w:type="page"/>
      </w:r>
    </w:p>
    <w:p w14:paraId="345EA3A3" w14:textId="0A1E647B" w:rsidR="00C16667" w:rsidRDefault="007B120B">
      <w:pPr>
        <w:rPr>
          <w:color w:val="5B9BD5" w:themeColor="accent1"/>
        </w:rPr>
      </w:pPr>
      <w:bookmarkStart w:id="328" w:name="Figure32"/>
      <w:del w:id="329" w:author="ChiKin Lee" w:date="2017-03-30T21:17:00Z">
        <w:r w:rsidDel="00FE3F6E">
          <w:lastRenderedPageBreak/>
          <w:pict w14:anchorId="3BCC7004">
            <v:shape id="_x0000_i1053" type="#_x0000_t75" style="width:7in;height:283.3pt">
              <v:imagedata r:id="rId59" o:title="Instructor-Projects Session (View ProjectB Details)"/>
            </v:shape>
          </w:pict>
        </w:r>
        <w:bookmarkEnd w:id="328"/>
        <w:r w:rsidR="00336532" w:rsidRPr="00336532" w:rsidDel="00FE3F6E">
          <w:delText xml:space="preserve"> </w:delText>
        </w:r>
      </w:del>
      <w:ins w:id="330" w:author="ChiKin Lee" w:date="2017-03-30T21:17:00Z">
        <w:r w:rsidR="00FE3F6E">
          <w:rPr>
            <w:noProof/>
            <w:color w:val="5B9BD5" w:themeColor="accent1"/>
          </w:rPr>
          <w:drawing>
            <wp:inline distT="0" distB="0" distL="0" distR="0" wp14:anchorId="4B0178B5" wp14:editId="060CDFB8">
              <wp:extent cx="6404610" cy="360235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dmin-Projects Session (View ProjectB Content).png"/>
                      <pic:cNvPicPr/>
                    </pic:nvPicPr>
                    <pic:blipFill>
                      <a:blip r:embed="rId27">
                        <a:extLst>
                          <a:ext uri="{28A0092B-C50C-407E-A947-70E740481C1C}">
                            <a14:useLocalDpi xmlns:a14="http://schemas.microsoft.com/office/drawing/2010/main" val="0"/>
                          </a:ext>
                        </a:extLst>
                      </a:blip>
                      <a:stretch>
                        <a:fillRect/>
                      </a:stretch>
                    </pic:blipFill>
                    <pic:spPr>
                      <a:xfrm>
                        <a:off x="0" y="0"/>
                        <a:ext cx="6404610" cy="3602355"/>
                      </a:xfrm>
                      <a:prstGeom prst="rect">
                        <a:avLst/>
                      </a:prstGeom>
                    </pic:spPr>
                  </pic:pic>
                </a:graphicData>
              </a:graphic>
            </wp:inline>
          </w:drawing>
        </w:r>
      </w:ins>
      <w:r w:rsidR="00336532">
        <w:rPr>
          <w:color w:val="5B9BD5" w:themeColor="accent1"/>
        </w:rPr>
        <w:t>Figure 32</w:t>
      </w:r>
      <w:r w:rsidR="00336532" w:rsidRPr="00336532">
        <w:rPr>
          <w:color w:val="5B9BD5" w:themeColor="accent1"/>
        </w:rPr>
        <w:t xml:space="preserve"> –</w:t>
      </w:r>
      <w:r w:rsidR="00336532" w:rsidRPr="00336532">
        <w:t xml:space="preserve"> </w:t>
      </w:r>
      <w:r w:rsidR="00336532" w:rsidRPr="00336532">
        <w:rPr>
          <w:color w:val="5B9BD5" w:themeColor="accent1"/>
        </w:rPr>
        <w:t xml:space="preserve">Instructor-Projects Session (View </w:t>
      </w:r>
      <w:ins w:id="331" w:author="ChiKin Lee" w:date="2017-03-30T21:16:00Z">
        <w:r w:rsidR="00FE3F6E" w:rsidRPr="00FE3F6E">
          <w:rPr>
            <w:color w:val="5B9BD5" w:themeColor="accent1"/>
          </w:rPr>
          <w:t>Lab 2</w:t>
        </w:r>
        <w:r w:rsidR="00FE3F6E">
          <w:rPr>
            <w:color w:val="5B9BD5" w:themeColor="accent1"/>
          </w:rPr>
          <w:t xml:space="preserve"> </w:t>
        </w:r>
      </w:ins>
      <w:del w:id="332" w:author="ChiKin Lee" w:date="2017-03-30T21:16:00Z">
        <w:r w:rsidR="00336532" w:rsidRPr="00336532" w:rsidDel="00FE3F6E">
          <w:rPr>
            <w:color w:val="5B9BD5" w:themeColor="accent1"/>
          </w:rPr>
          <w:delText xml:space="preserve">ProjectB </w:delText>
        </w:r>
      </w:del>
      <w:r w:rsidR="00336532" w:rsidRPr="00336532">
        <w:rPr>
          <w:color w:val="5B9BD5" w:themeColor="accent1"/>
        </w:rPr>
        <w:t>Details)</w:t>
      </w:r>
    </w:p>
    <w:p w14:paraId="087CDB14" w14:textId="77777777" w:rsidR="00C16667" w:rsidRDefault="00C16667">
      <w:pPr>
        <w:rPr>
          <w:color w:val="5B9BD5" w:themeColor="accent1"/>
        </w:rPr>
      </w:pPr>
      <w:r>
        <w:rPr>
          <w:color w:val="5B9BD5" w:themeColor="accent1"/>
        </w:rPr>
        <w:br w:type="page"/>
      </w:r>
    </w:p>
    <w:p w14:paraId="0C513601" w14:textId="77777777" w:rsidR="00A54F2B" w:rsidRDefault="00C16667" w:rsidP="00A54F2B">
      <w:bookmarkStart w:id="333" w:name="_Hlk477805596"/>
      <w:bookmarkStart w:id="334" w:name="_Hlk477825945"/>
      <w:bookmarkStart w:id="335" w:name="InstructorSubmissionSession"/>
      <w:bookmarkStart w:id="336" w:name="_Hlk477808269"/>
      <w:r w:rsidRPr="00897BE8">
        <w:rPr>
          <w:color w:val="5B9BD5" w:themeColor="accent1"/>
          <w:sz w:val="36"/>
        </w:rPr>
        <w:lastRenderedPageBreak/>
        <w:t xml:space="preserve">Instructor </w:t>
      </w:r>
      <w:bookmarkEnd w:id="333"/>
      <w:r>
        <w:rPr>
          <w:color w:val="5B9BD5" w:themeColor="accent1"/>
          <w:sz w:val="36"/>
        </w:rPr>
        <w:t>– S</w:t>
      </w:r>
      <w:r w:rsidR="002078DE">
        <w:rPr>
          <w:color w:val="5B9BD5" w:themeColor="accent1"/>
          <w:sz w:val="36"/>
        </w:rPr>
        <w:t xml:space="preserve">ubmission </w:t>
      </w:r>
      <w:r>
        <w:rPr>
          <w:color w:val="5B9BD5" w:themeColor="accent1"/>
          <w:sz w:val="36"/>
        </w:rPr>
        <w:t>Session</w:t>
      </w:r>
      <w:r>
        <w:t xml:space="preserve"> </w:t>
      </w:r>
      <w:bookmarkEnd w:id="334"/>
      <w:bookmarkEnd w:id="335"/>
    </w:p>
    <w:bookmarkEnd w:id="336"/>
    <w:p w14:paraId="086C40D7" w14:textId="30AD8843" w:rsidR="002078DE" w:rsidRDefault="007B120B" w:rsidP="00A54F2B">
      <w:pPr>
        <w:spacing w:after="120"/>
        <w:rPr>
          <w:color w:val="5B9BD5" w:themeColor="accent1"/>
        </w:rPr>
      </w:pPr>
      <w:r>
        <w:pict w14:anchorId="09AE494F">
          <v:shape id="_x0000_i1054" type="#_x0000_t75" style="width:7in;height:283.3pt">
            <v:imagedata r:id="rId60" o:title="Instructor Logined (Submissions Hover)"/>
          </v:shape>
        </w:pict>
      </w:r>
      <w:r w:rsidR="002078DE" w:rsidRPr="002078DE">
        <w:rPr>
          <w:color w:val="5B9BD5" w:themeColor="accent1"/>
        </w:rPr>
        <w:t xml:space="preserve"> </w:t>
      </w:r>
      <w:r w:rsidR="002078DE">
        <w:rPr>
          <w:color w:val="5B9BD5" w:themeColor="accent1"/>
        </w:rPr>
        <w:t>Figure 33</w:t>
      </w:r>
      <w:r w:rsidR="002078DE" w:rsidRPr="008D6879">
        <w:rPr>
          <w:color w:val="5B9BD5" w:themeColor="accent1"/>
        </w:rPr>
        <w:t xml:space="preserve"> –</w:t>
      </w:r>
      <w:r w:rsidR="002078DE">
        <w:rPr>
          <w:color w:val="5B9BD5" w:themeColor="accent1"/>
        </w:rPr>
        <w:t xml:space="preserve">  </w:t>
      </w:r>
      <w:bookmarkStart w:id="337" w:name="_Hlk477805689"/>
      <w:r w:rsidR="002078DE" w:rsidRPr="002078DE">
        <w:rPr>
          <w:color w:val="5B9BD5" w:themeColor="accent1"/>
        </w:rPr>
        <w:t xml:space="preserve">Instructor </w:t>
      </w:r>
      <w:bookmarkStart w:id="338" w:name="_Hlk477809218"/>
      <w:bookmarkEnd w:id="337"/>
      <w:r w:rsidR="002078DE">
        <w:rPr>
          <w:color w:val="5B9BD5" w:themeColor="accent1"/>
        </w:rPr>
        <w:t>Logged-in</w:t>
      </w:r>
      <w:bookmarkEnd w:id="338"/>
      <w:r w:rsidR="002078DE">
        <w:rPr>
          <w:color w:val="5B9BD5" w:themeColor="accent1"/>
        </w:rPr>
        <w:t xml:space="preserve"> </w:t>
      </w:r>
      <w:r w:rsidR="002078DE" w:rsidRPr="008D6879">
        <w:rPr>
          <w:color w:val="5B9BD5" w:themeColor="accent1"/>
        </w:rPr>
        <w:t>(</w:t>
      </w:r>
      <w:r w:rsidR="002078DE" w:rsidRPr="00442BF0">
        <w:rPr>
          <w:color w:val="5B9BD5" w:themeColor="accent1"/>
        </w:rPr>
        <w:t>Submissions</w:t>
      </w:r>
      <w:r w:rsidR="002078DE">
        <w:rPr>
          <w:color w:val="5B9BD5" w:themeColor="accent1"/>
        </w:rPr>
        <w:t xml:space="preserve"> </w:t>
      </w:r>
      <w:r w:rsidR="002078DE" w:rsidRPr="008D6879">
        <w:rPr>
          <w:color w:val="5B9BD5" w:themeColor="accent1"/>
        </w:rPr>
        <w:t xml:space="preserve">Hover) </w:t>
      </w:r>
    </w:p>
    <w:p w14:paraId="3C002031" w14:textId="113138F9" w:rsidR="002078DE" w:rsidRDefault="002078DE" w:rsidP="002078DE">
      <w:pPr>
        <w:spacing w:after="120"/>
      </w:pPr>
      <w:r w:rsidRPr="006521BC">
        <w:t xml:space="preserve">Shows what permission and functionality </w:t>
      </w:r>
      <w:r w:rsidRPr="002078DE">
        <w:t xml:space="preserve">Instructor </w:t>
      </w:r>
      <w:r w:rsidRPr="006521BC">
        <w:t xml:space="preserve">have in </w:t>
      </w:r>
      <w:r w:rsidRPr="00442BF0">
        <w:t>Submissions</w:t>
      </w:r>
      <w:r>
        <w:t xml:space="preserve"> </w:t>
      </w:r>
      <w:r w:rsidRPr="006521BC">
        <w:t>session</w:t>
      </w:r>
    </w:p>
    <w:p w14:paraId="7D5782AE" w14:textId="34B9982C" w:rsidR="002078DE" w:rsidRDefault="007B120B" w:rsidP="00A54F2B">
      <w:pPr>
        <w:spacing w:after="120"/>
        <w:rPr>
          <w:color w:val="5B9BD5" w:themeColor="accent1"/>
        </w:rPr>
      </w:pPr>
      <w:bookmarkStart w:id="339" w:name="Figure34"/>
      <w:del w:id="340" w:author="ChiKin Lee" w:date="2017-03-30T21:20:00Z">
        <w:r w:rsidDel="00E10E3B">
          <w:pict w14:anchorId="5A92457B">
            <v:shape id="_x0000_i1055" type="#_x0000_t75" style="width:7in;height:283.3pt">
              <v:imagedata r:id="rId61" o:title="Instructor-Submissions Session (View All)"/>
            </v:shape>
          </w:pict>
        </w:r>
        <w:bookmarkEnd w:id="339"/>
        <w:r w:rsidR="002078DE" w:rsidRPr="002078DE" w:rsidDel="00E10E3B">
          <w:rPr>
            <w:color w:val="5B9BD5" w:themeColor="accent1"/>
          </w:rPr>
          <w:delText xml:space="preserve"> </w:delText>
        </w:r>
      </w:del>
      <w:ins w:id="341" w:author="ChiKin Lee" w:date="2017-03-30T22:06:00Z">
        <w:r w:rsidR="00FA2370">
          <w:rPr>
            <w:noProof/>
            <w:color w:val="5B9BD5" w:themeColor="accent1"/>
          </w:rPr>
          <w:drawing>
            <wp:inline distT="0" distB="0" distL="0" distR="0" wp14:anchorId="4F0F9E22" wp14:editId="33CE43B2">
              <wp:extent cx="6404610" cy="360235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nstructor-Submissions Session (View All).png"/>
                      <pic:cNvPicPr/>
                    </pic:nvPicPr>
                    <pic:blipFill>
                      <a:blip r:embed="rId62">
                        <a:extLst>
                          <a:ext uri="{28A0092B-C50C-407E-A947-70E740481C1C}">
                            <a14:useLocalDpi xmlns:a14="http://schemas.microsoft.com/office/drawing/2010/main" val="0"/>
                          </a:ext>
                        </a:extLst>
                      </a:blip>
                      <a:stretch>
                        <a:fillRect/>
                      </a:stretch>
                    </pic:blipFill>
                    <pic:spPr>
                      <a:xfrm>
                        <a:off x="0" y="0"/>
                        <a:ext cx="6404610" cy="3602355"/>
                      </a:xfrm>
                      <a:prstGeom prst="rect">
                        <a:avLst/>
                      </a:prstGeom>
                    </pic:spPr>
                  </pic:pic>
                </a:graphicData>
              </a:graphic>
            </wp:inline>
          </w:drawing>
        </w:r>
      </w:ins>
      <w:r w:rsidR="002078DE">
        <w:rPr>
          <w:color w:val="5B9BD5" w:themeColor="accent1"/>
        </w:rPr>
        <w:t>Figure 34</w:t>
      </w:r>
      <w:r w:rsidR="002078DE" w:rsidRPr="008D6879">
        <w:rPr>
          <w:color w:val="5B9BD5" w:themeColor="accent1"/>
        </w:rPr>
        <w:t xml:space="preserve"> –</w:t>
      </w:r>
      <w:r w:rsidR="002078DE">
        <w:rPr>
          <w:color w:val="5B9BD5" w:themeColor="accent1"/>
        </w:rPr>
        <w:t xml:space="preserve">  </w:t>
      </w:r>
      <w:bookmarkStart w:id="342" w:name="_Hlk477806086"/>
      <w:r w:rsidR="002078DE" w:rsidRPr="002078DE">
        <w:rPr>
          <w:color w:val="5B9BD5" w:themeColor="accent1"/>
        </w:rPr>
        <w:t xml:space="preserve">Instructor </w:t>
      </w:r>
      <w:bookmarkEnd w:id="342"/>
      <w:r w:rsidR="002078DE" w:rsidRPr="00C573BB">
        <w:rPr>
          <w:color w:val="5B9BD5" w:themeColor="accent1"/>
        </w:rPr>
        <w:t>-</w:t>
      </w:r>
      <w:r w:rsidR="002078DE" w:rsidRPr="00442BF0">
        <w:rPr>
          <w:color w:val="5B9BD5" w:themeColor="accent1"/>
        </w:rPr>
        <w:t xml:space="preserve"> Submissions</w:t>
      </w:r>
      <w:r w:rsidR="002078DE">
        <w:rPr>
          <w:color w:val="5B9BD5" w:themeColor="accent1"/>
        </w:rPr>
        <w:t xml:space="preserve"> </w:t>
      </w:r>
      <w:r w:rsidR="002078DE" w:rsidRPr="00C573BB">
        <w:rPr>
          <w:color w:val="5B9BD5" w:themeColor="accent1"/>
        </w:rPr>
        <w:t>Session (</w:t>
      </w:r>
      <w:r w:rsidR="002078DE">
        <w:rPr>
          <w:color w:val="5B9BD5" w:themeColor="accent1"/>
        </w:rPr>
        <w:t>View All</w:t>
      </w:r>
      <w:r w:rsidR="002078DE" w:rsidRPr="00C573BB">
        <w:rPr>
          <w:color w:val="5B9BD5" w:themeColor="accent1"/>
        </w:rPr>
        <w:t>)</w:t>
      </w:r>
    </w:p>
    <w:p w14:paraId="18C3423D" w14:textId="7063EB74" w:rsidR="00A54F2B" w:rsidRDefault="002078DE" w:rsidP="00A54F2B">
      <w:pPr>
        <w:spacing w:after="120"/>
        <w:jc w:val="both"/>
      </w:pPr>
      <w:r>
        <w:t xml:space="preserve">When </w:t>
      </w:r>
      <w:bookmarkStart w:id="343" w:name="_Hlk477805930"/>
      <w:r w:rsidRPr="002078DE">
        <w:t xml:space="preserve">Instructor </w:t>
      </w:r>
      <w:bookmarkEnd w:id="343"/>
      <w:r>
        <w:t xml:space="preserve">clicked </w:t>
      </w:r>
      <w:r w:rsidRPr="00404E35">
        <w:t>View All</w:t>
      </w:r>
      <w:r>
        <w:t xml:space="preserve"> </w:t>
      </w:r>
      <w:r w:rsidRPr="00442BF0">
        <w:t>Submissions</w:t>
      </w:r>
      <w:r>
        <w:t>, all s</w:t>
      </w:r>
      <w:r w:rsidRPr="00442BF0">
        <w:t xml:space="preserve">ubmissions </w:t>
      </w:r>
      <w:r w:rsidR="009A3ED1">
        <w:t>of projects that assigned to his/her classes will be listed.</w:t>
      </w:r>
      <w:r w:rsidR="00A54F2B" w:rsidRPr="00A54F2B">
        <w:t xml:space="preserve"> </w:t>
      </w:r>
      <w:r w:rsidR="00A54F2B" w:rsidRPr="002078DE">
        <w:t>Instructor</w:t>
      </w:r>
      <w:r w:rsidR="00A54F2B">
        <w:t xml:space="preserve"> can either </w:t>
      </w:r>
      <w:hyperlink w:anchor="Figure35" w:history="1">
        <w:r w:rsidR="00A54F2B" w:rsidRPr="00032F98">
          <w:rPr>
            <w:rStyle w:val="Hyperlink"/>
          </w:rPr>
          <w:t>vi</w:t>
        </w:r>
        <w:r w:rsidR="00A54F2B" w:rsidRPr="00032F98">
          <w:rPr>
            <w:rStyle w:val="Hyperlink"/>
          </w:rPr>
          <w:t>e</w:t>
        </w:r>
        <w:r w:rsidR="00A54F2B" w:rsidRPr="00032F98">
          <w:rPr>
            <w:rStyle w:val="Hyperlink"/>
          </w:rPr>
          <w:t>w</w:t>
        </w:r>
      </w:hyperlink>
      <w:r w:rsidR="00A54F2B">
        <w:t xml:space="preserve"> the details of submissions </w:t>
      </w:r>
      <w:del w:id="344" w:author="ChiKin Lee" w:date="2017-03-30T22:07:00Z">
        <w:r w:rsidR="00A54F2B" w:rsidDel="00FA2370">
          <w:delText xml:space="preserve">or </w:delText>
        </w:r>
        <w:r w:rsidR="005974F6" w:rsidDel="00FA2370">
          <w:fldChar w:fldCharType="begin"/>
        </w:r>
        <w:r w:rsidR="005974F6" w:rsidDel="00FA2370">
          <w:delInstrText xml:space="preserve"> HYPERLINK \l "Figure38" </w:delInstrText>
        </w:r>
        <w:r w:rsidR="005974F6" w:rsidDel="00FA2370">
          <w:fldChar w:fldCharType="separate"/>
        </w:r>
        <w:r w:rsidR="00A54F2B" w:rsidRPr="00231B2A" w:rsidDel="00FA2370">
          <w:rPr>
            <w:rStyle w:val="Hyperlink"/>
          </w:rPr>
          <w:delText>add</w:delText>
        </w:r>
        <w:r w:rsidR="005974F6" w:rsidDel="00FA2370">
          <w:rPr>
            <w:rStyle w:val="Hyperlink"/>
          </w:rPr>
          <w:fldChar w:fldCharType="end"/>
        </w:r>
        <w:r w:rsidR="00A54F2B" w:rsidDel="00FA2370">
          <w:delText xml:space="preserve"> some </w:delText>
        </w:r>
        <w:r w:rsidR="00A54F2B" w:rsidRPr="00A54F2B" w:rsidDel="00FA2370">
          <w:delText>clarification</w:delText>
        </w:r>
        <w:r w:rsidR="00A54F2B" w:rsidDel="00FA2370">
          <w:delText>.</w:delText>
        </w:r>
      </w:del>
    </w:p>
    <w:p w14:paraId="0CA3155C" w14:textId="1A859530" w:rsidR="00A54F2B" w:rsidRDefault="00A54F2B" w:rsidP="00A54F2B">
      <w:pPr>
        <w:rPr>
          <w:color w:val="5B9BD5" w:themeColor="accent1"/>
        </w:rPr>
      </w:pPr>
      <w:bookmarkStart w:id="345" w:name="Figure35"/>
      <w:del w:id="346" w:author="ChiKin Lee" w:date="2017-03-30T21:18:00Z">
        <w:r w:rsidDel="00C01ABE">
          <w:rPr>
            <w:noProof/>
          </w:rPr>
          <w:lastRenderedPageBreak/>
          <w:drawing>
            <wp:inline distT="0" distB="0" distL="0" distR="0" wp14:anchorId="408A740C" wp14:editId="16DAD345">
              <wp:extent cx="6400800" cy="3599180"/>
              <wp:effectExtent l="0" t="0" r="0" b="1270"/>
              <wp:docPr id="6" name="Picture 6" descr="Instructor-Submissions Session (View Entry Details (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2" descr="Instructor-Submissions Session (View Entry Details (Top))"/>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400800" cy="3599180"/>
                      </a:xfrm>
                      <a:prstGeom prst="rect">
                        <a:avLst/>
                      </a:prstGeom>
                      <a:noFill/>
                      <a:ln>
                        <a:noFill/>
                      </a:ln>
                    </pic:spPr>
                  </pic:pic>
                </a:graphicData>
              </a:graphic>
            </wp:inline>
          </w:drawing>
        </w:r>
      </w:del>
      <w:bookmarkEnd w:id="345"/>
      <w:ins w:id="347" w:author="ChiKin Lee" w:date="2017-03-30T21:18:00Z">
        <w:r w:rsidR="00C01ABE">
          <w:rPr>
            <w:noProof/>
            <w:color w:val="5B9BD5" w:themeColor="accent1"/>
          </w:rPr>
          <w:drawing>
            <wp:inline distT="0" distB="0" distL="0" distR="0" wp14:anchorId="11B9149A" wp14:editId="3F282D0F">
              <wp:extent cx="6404610" cy="360235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Admin-Submissions Session (View Entry Details-Top).png"/>
                      <pic:cNvPicPr/>
                    </pic:nvPicPr>
                    <pic:blipFill>
                      <a:blip r:embed="rId32">
                        <a:extLst>
                          <a:ext uri="{28A0092B-C50C-407E-A947-70E740481C1C}">
                            <a14:useLocalDpi xmlns:a14="http://schemas.microsoft.com/office/drawing/2010/main" val="0"/>
                          </a:ext>
                        </a:extLst>
                      </a:blip>
                      <a:stretch>
                        <a:fillRect/>
                      </a:stretch>
                    </pic:blipFill>
                    <pic:spPr>
                      <a:xfrm>
                        <a:off x="0" y="0"/>
                        <a:ext cx="6404610" cy="3602355"/>
                      </a:xfrm>
                      <a:prstGeom prst="rect">
                        <a:avLst/>
                      </a:prstGeom>
                    </pic:spPr>
                  </pic:pic>
                </a:graphicData>
              </a:graphic>
            </wp:inline>
          </w:drawing>
        </w:r>
      </w:ins>
      <w:r w:rsidR="00032F98">
        <w:rPr>
          <w:color w:val="5B9BD5" w:themeColor="accent1"/>
        </w:rPr>
        <w:t>Figure 35</w:t>
      </w:r>
      <w:r w:rsidRPr="008D6879">
        <w:rPr>
          <w:color w:val="5B9BD5" w:themeColor="accent1"/>
        </w:rPr>
        <w:t xml:space="preserve"> –</w:t>
      </w:r>
      <w:r>
        <w:rPr>
          <w:color w:val="5B9BD5" w:themeColor="accent1"/>
        </w:rPr>
        <w:t xml:space="preserve">  </w:t>
      </w:r>
      <w:bookmarkStart w:id="348" w:name="_Hlk477806135"/>
      <w:bookmarkStart w:id="349" w:name="_Hlk477810628"/>
      <w:r w:rsidR="00032F98" w:rsidRPr="002078DE">
        <w:rPr>
          <w:color w:val="5B9BD5" w:themeColor="accent1"/>
        </w:rPr>
        <w:t xml:space="preserve">Instructor </w:t>
      </w:r>
      <w:bookmarkEnd w:id="348"/>
      <w:r w:rsidRPr="00442BF0">
        <w:rPr>
          <w:color w:val="5B9BD5" w:themeColor="accent1"/>
        </w:rPr>
        <w:t>-Submissions Session (View Entry Details (Top))</w:t>
      </w:r>
      <w:bookmarkEnd w:id="349"/>
    </w:p>
    <w:p w14:paraId="67770F82" w14:textId="2A5DA500" w:rsidR="00A54F2B" w:rsidRDefault="00A54F2B" w:rsidP="00A54F2B">
      <w:pPr>
        <w:rPr>
          <w:color w:val="5B9BD5" w:themeColor="accent1"/>
        </w:rPr>
      </w:pPr>
      <w:bookmarkStart w:id="350" w:name="_Hlk477810665"/>
      <w:bookmarkStart w:id="351" w:name="_Hlk477810670"/>
      <w:del w:id="352" w:author="ChiKin Lee" w:date="2017-03-30T21:19:00Z">
        <w:r w:rsidDel="00C01ABE">
          <w:rPr>
            <w:noProof/>
            <w:color w:val="5B9BD5" w:themeColor="accent1"/>
          </w:rPr>
          <w:drawing>
            <wp:inline distT="0" distB="0" distL="0" distR="0" wp14:anchorId="1A92CBD9" wp14:editId="6AEB46DC">
              <wp:extent cx="6400800" cy="3599180"/>
              <wp:effectExtent l="0" t="0" r="0" b="1270"/>
              <wp:docPr id="5" name="Picture 5" descr="Instructor-Submissions Session (View Entry Details-Bottom(Clarif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3" descr="Instructor-Submissions Session (View Entry Details-Bottom(Clarification))"/>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400800" cy="3599180"/>
                      </a:xfrm>
                      <a:prstGeom prst="rect">
                        <a:avLst/>
                      </a:prstGeom>
                      <a:noFill/>
                      <a:ln>
                        <a:noFill/>
                      </a:ln>
                    </pic:spPr>
                  </pic:pic>
                </a:graphicData>
              </a:graphic>
            </wp:inline>
          </w:drawing>
        </w:r>
      </w:del>
      <w:bookmarkStart w:id="353" w:name="_Hlk477806273"/>
      <w:ins w:id="354" w:author="ChiKin Lee" w:date="2017-03-30T22:10:00Z">
        <w:r w:rsidR="0079130F">
          <w:rPr>
            <w:noProof/>
            <w:color w:val="5B9BD5" w:themeColor="accent1"/>
          </w:rPr>
          <w:drawing>
            <wp:inline distT="0" distB="0" distL="0" distR="0" wp14:anchorId="60F8D419" wp14:editId="39B8B28C">
              <wp:extent cx="6404610" cy="360235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nstructor-Submissions Session (View Entry Details-Bottom(Clarification)).png"/>
                      <pic:cNvPicPr/>
                    </pic:nvPicPr>
                    <pic:blipFill>
                      <a:blip r:embed="rId65">
                        <a:extLst>
                          <a:ext uri="{28A0092B-C50C-407E-A947-70E740481C1C}">
                            <a14:useLocalDpi xmlns:a14="http://schemas.microsoft.com/office/drawing/2010/main" val="0"/>
                          </a:ext>
                        </a:extLst>
                      </a:blip>
                      <a:stretch>
                        <a:fillRect/>
                      </a:stretch>
                    </pic:blipFill>
                    <pic:spPr>
                      <a:xfrm>
                        <a:off x="0" y="0"/>
                        <a:ext cx="6404610" cy="3602355"/>
                      </a:xfrm>
                      <a:prstGeom prst="rect">
                        <a:avLst/>
                      </a:prstGeom>
                    </pic:spPr>
                  </pic:pic>
                </a:graphicData>
              </a:graphic>
            </wp:inline>
          </w:drawing>
        </w:r>
      </w:ins>
      <w:bookmarkStart w:id="355" w:name="_Hlk478675564"/>
      <w:r w:rsidR="00032F98">
        <w:rPr>
          <w:color w:val="5B9BD5" w:themeColor="accent1"/>
        </w:rPr>
        <w:t>Figure 36</w:t>
      </w:r>
      <w:r w:rsidRPr="008D6879">
        <w:rPr>
          <w:color w:val="5B9BD5" w:themeColor="accent1"/>
        </w:rPr>
        <w:t xml:space="preserve"> –</w:t>
      </w:r>
      <w:r>
        <w:rPr>
          <w:color w:val="5B9BD5" w:themeColor="accent1"/>
        </w:rPr>
        <w:t xml:space="preserve">  </w:t>
      </w:r>
      <w:bookmarkEnd w:id="353"/>
      <w:r w:rsidR="00032F98" w:rsidRPr="002078DE">
        <w:rPr>
          <w:color w:val="5B9BD5" w:themeColor="accent1"/>
        </w:rPr>
        <w:t xml:space="preserve">Instructor </w:t>
      </w:r>
      <w:r w:rsidRPr="00442BF0">
        <w:rPr>
          <w:color w:val="5B9BD5" w:themeColor="accent1"/>
        </w:rPr>
        <w:t>-</w:t>
      </w:r>
      <w:r w:rsidRPr="003A1A2E">
        <w:t xml:space="preserve"> </w:t>
      </w:r>
      <w:r w:rsidRPr="003A1A2E">
        <w:rPr>
          <w:color w:val="5B9BD5" w:themeColor="accent1"/>
        </w:rPr>
        <w:t>Submissions Session (View Entry Details-</w:t>
      </w:r>
      <w:r w:rsidRPr="00883929">
        <w:t xml:space="preserve"> </w:t>
      </w:r>
      <w:del w:id="356" w:author="ChiKin Lee" w:date="2017-03-30T21:19:00Z">
        <w:r w:rsidRPr="00883929" w:rsidDel="00E10E3B">
          <w:rPr>
            <w:color w:val="5B9BD5" w:themeColor="accent1"/>
          </w:rPr>
          <w:delText xml:space="preserve">Clarification </w:delText>
        </w:r>
      </w:del>
      <w:r w:rsidRPr="003A1A2E">
        <w:rPr>
          <w:color w:val="5B9BD5" w:themeColor="accent1"/>
        </w:rPr>
        <w:t>(Bottom))</w:t>
      </w:r>
    </w:p>
    <w:bookmarkEnd w:id="350"/>
    <w:p w14:paraId="5D9AEB0E" w14:textId="764C99B0" w:rsidR="00A54F2B" w:rsidRDefault="00A54F2B" w:rsidP="00A54F2B">
      <w:r>
        <w:t>A</w:t>
      </w:r>
      <w:r w:rsidRPr="00CA3274">
        <w:t xml:space="preserve">s </w:t>
      </w:r>
      <w:r>
        <w:t>f</w:t>
      </w:r>
      <w:r w:rsidR="008A12F3">
        <w:t>igure 35~36</w:t>
      </w:r>
      <w:r w:rsidRPr="00CA3274">
        <w:t xml:space="preserve"> shown</w:t>
      </w:r>
      <w:r>
        <w:t>,</w:t>
      </w:r>
      <w:r w:rsidRPr="00CA3274">
        <w:t xml:space="preserve"> </w:t>
      </w:r>
      <w:bookmarkStart w:id="357" w:name="_Hlk478675557"/>
      <w:r w:rsidRPr="00CA3274">
        <w:t xml:space="preserve">when </w:t>
      </w:r>
      <w:r w:rsidR="008A12F3" w:rsidRPr="008A12F3">
        <w:t xml:space="preserve">Instructor </w:t>
      </w:r>
      <w:r>
        <w:t xml:space="preserve">clicked </w:t>
      </w:r>
      <w:r w:rsidRPr="00404E35">
        <w:t>View</w:t>
      </w:r>
      <w:r>
        <w:t xml:space="preserve">, the </w:t>
      </w:r>
      <w:r w:rsidRPr="00CD249E">
        <w:t>corresponding</w:t>
      </w:r>
      <w:r>
        <w:t xml:space="preserve"> submission detail will be showed including the main property and</w:t>
      </w:r>
      <w:ins w:id="358" w:author="ChiKin Lee" w:date="2017-03-30T22:10:00Z">
        <w:r w:rsidR="0079130F">
          <w:t xml:space="preserve"> </w:t>
        </w:r>
      </w:ins>
      <w:del w:id="359" w:author="ChiKin Lee" w:date="2017-03-30T22:10:00Z">
        <w:r w:rsidDel="0079130F">
          <w:delText xml:space="preserve"> </w:delText>
        </w:r>
      </w:del>
      <w:ins w:id="360" w:author="ChiKin Lee" w:date="2017-03-30T22:10:00Z">
        <w:r w:rsidR="0079130F" w:rsidRPr="0079130F">
          <w:t>Additional Note</w:t>
        </w:r>
      </w:ins>
      <w:bookmarkEnd w:id="355"/>
      <w:del w:id="361" w:author="ChiKin Lee" w:date="2017-03-30T22:10:00Z">
        <w:r w:rsidDel="0079130F">
          <w:delText>clarification</w:delText>
        </w:r>
      </w:del>
      <w:r>
        <w:t>.</w:t>
      </w:r>
      <w:ins w:id="362" w:author="ChiKin Lee" w:date="2017-03-30T22:16:00Z">
        <w:r w:rsidR="0079130F">
          <w:t xml:space="preserve"> </w:t>
        </w:r>
      </w:ins>
      <w:bookmarkEnd w:id="357"/>
    </w:p>
    <w:bookmarkEnd w:id="351"/>
    <w:p w14:paraId="24A9E612" w14:textId="5A942BEE" w:rsidR="0079130F" w:rsidRDefault="00A54F2B">
      <w:pPr>
        <w:rPr>
          <w:ins w:id="363" w:author="ChiKin Lee" w:date="2017-03-30T22:13:00Z"/>
        </w:rPr>
      </w:pPr>
      <w:r>
        <w:br w:type="page"/>
      </w:r>
    </w:p>
    <w:p w14:paraId="7099E061" w14:textId="6363B18C" w:rsidR="0079130F" w:rsidRDefault="0079130F" w:rsidP="0079130F">
      <w:pPr>
        <w:rPr>
          <w:ins w:id="364" w:author="ChiKin Lee" w:date="2017-03-30T22:17:00Z"/>
        </w:rPr>
      </w:pPr>
      <w:bookmarkStart w:id="365" w:name="Figure37"/>
      <w:ins w:id="366" w:author="ChiKin Lee" w:date="2017-03-30T22:17:00Z">
        <w:r>
          <w:rPr>
            <w:noProof/>
          </w:rPr>
          <w:lastRenderedPageBreak/>
          <w:drawing>
            <wp:inline distT="0" distB="0" distL="0" distR="0" wp14:anchorId="465E7058" wp14:editId="054D1ECC">
              <wp:extent cx="6404610" cy="360235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nstructor-Submissions Session (View Entry Details-Bottom(Clarification)).png"/>
                      <pic:cNvPicPr/>
                    </pic:nvPicPr>
                    <pic:blipFill>
                      <a:blip r:embed="rId66">
                        <a:extLst>
                          <a:ext uri="{28A0092B-C50C-407E-A947-70E740481C1C}">
                            <a14:useLocalDpi xmlns:a14="http://schemas.microsoft.com/office/drawing/2010/main" val="0"/>
                          </a:ext>
                        </a:extLst>
                      </a:blip>
                      <a:stretch>
                        <a:fillRect/>
                      </a:stretch>
                    </pic:blipFill>
                    <pic:spPr>
                      <a:xfrm>
                        <a:off x="0" y="0"/>
                        <a:ext cx="6404610" cy="3602355"/>
                      </a:xfrm>
                      <a:prstGeom prst="rect">
                        <a:avLst/>
                      </a:prstGeom>
                    </pic:spPr>
                  </pic:pic>
                </a:graphicData>
              </a:graphic>
            </wp:inline>
          </w:drawing>
        </w:r>
        <w:bookmarkEnd w:id="365"/>
        <w:r w:rsidRPr="0079130F">
          <w:rPr>
            <w:color w:val="5B9BD5" w:themeColor="accent1"/>
            <w:rPrChange w:id="367" w:author="ChiKin Lee" w:date="2017-03-30T22:17:00Z">
              <w:rPr/>
            </w:rPrChange>
          </w:rPr>
          <w:t>Figure 37</w:t>
        </w:r>
        <w:r w:rsidRPr="0079130F">
          <w:rPr>
            <w:color w:val="5B9BD5" w:themeColor="accent1"/>
            <w:rPrChange w:id="368" w:author="ChiKin Lee" w:date="2017-03-30T22:17:00Z">
              <w:rPr/>
            </w:rPrChange>
          </w:rPr>
          <w:t xml:space="preserve"> –  Instructor - Submissions Session (</w:t>
        </w:r>
        <w:bookmarkStart w:id="369" w:name="_Hlk478675612"/>
        <w:r>
          <w:rPr>
            <w:color w:val="5B9BD5" w:themeColor="accent1"/>
          </w:rPr>
          <w:t xml:space="preserve">Add </w:t>
        </w:r>
        <w:r w:rsidRPr="0079130F">
          <w:rPr>
            <w:color w:val="5B9BD5" w:themeColor="accent1"/>
          </w:rPr>
          <w:t>Additional Note</w:t>
        </w:r>
        <w:bookmarkEnd w:id="369"/>
        <w:r>
          <w:rPr>
            <w:color w:val="5B9BD5" w:themeColor="accent1"/>
          </w:rPr>
          <w:t>)</w:t>
        </w:r>
      </w:ins>
    </w:p>
    <w:p w14:paraId="7BC81AEE" w14:textId="1A981038" w:rsidR="0079130F" w:rsidRDefault="0079130F" w:rsidP="0079130F">
      <w:pPr>
        <w:rPr>
          <w:ins w:id="370" w:author="ChiKin Lee" w:date="2017-03-30T22:16:00Z"/>
        </w:rPr>
      </w:pPr>
      <w:ins w:id="371" w:author="ChiKin Lee" w:date="2017-03-30T22:18:00Z">
        <w:r>
          <w:t>W</w:t>
        </w:r>
      </w:ins>
      <w:ins w:id="372" w:author="ChiKin Lee" w:date="2017-03-30T22:17:00Z">
        <w:r>
          <w:t xml:space="preserve">hen Instructor clicked </w:t>
        </w:r>
      </w:ins>
      <w:ins w:id="373" w:author="ChiKin Lee" w:date="2017-03-30T22:18:00Z">
        <w:r w:rsidRPr="0079130F">
          <w:t>Add Additional Note</w:t>
        </w:r>
        <w:r>
          <w:t xml:space="preserve">, a </w:t>
        </w:r>
        <w:r w:rsidRPr="0079130F">
          <w:t>corresponding</w:t>
        </w:r>
        <w:r>
          <w:t xml:space="preserve"> form will </w:t>
        </w:r>
      </w:ins>
      <w:ins w:id="374" w:author="ChiKin Lee" w:date="2017-03-30T22:19:00Z">
        <w:r w:rsidR="004E1486">
          <w:t xml:space="preserve">be </w:t>
        </w:r>
      </w:ins>
      <w:ins w:id="375" w:author="ChiKin Lee" w:date="2017-03-30T22:18:00Z">
        <w:r>
          <w:t>showe</w:t>
        </w:r>
      </w:ins>
      <w:ins w:id="376" w:author="ChiKin Lee" w:date="2017-03-30T22:19:00Z">
        <w:r>
          <w:t>d.</w:t>
        </w:r>
      </w:ins>
    </w:p>
    <w:p w14:paraId="01663703" w14:textId="38504DDE" w:rsidR="0079130F" w:rsidRDefault="0079130F">
      <w:pPr>
        <w:rPr>
          <w:ins w:id="377" w:author="ChiKin Lee" w:date="2017-03-30T22:13:00Z"/>
        </w:rPr>
      </w:pPr>
      <w:ins w:id="378" w:author="ChiKin Lee" w:date="2017-03-30T22:13:00Z">
        <w:r>
          <w:br w:type="page"/>
        </w:r>
      </w:ins>
    </w:p>
    <w:p w14:paraId="52888647" w14:textId="0078E2BF" w:rsidR="00A54F2B" w:rsidDel="00AB7D34" w:rsidRDefault="00A54F2B">
      <w:pPr>
        <w:rPr>
          <w:del w:id="379" w:author="ChiKin Lee" w:date="2017-03-30T22:22:00Z"/>
        </w:rPr>
      </w:pPr>
    </w:p>
    <w:p w14:paraId="7F175B96" w14:textId="108755D5" w:rsidR="00336532" w:rsidDel="00C01ABE" w:rsidRDefault="007B120B" w:rsidP="002078DE">
      <w:pPr>
        <w:spacing w:after="120"/>
        <w:rPr>
          <w:del w:id="380" w:author="ChiKin Lee" w:date="2017-03-30T21:18:00Z"/>
          <w:color w:val="5B9BD5" w:themeColor="accent1"/>
        </w:rPr>
      </w:pPr>
      <w:bookmarkStart w:id="381" w:name="_Hlk477810820"/>
      <w:del w:id="382" w:author="ChiKin Lee" w:date="2017-03-30T21:18:00Z">
        <w:r w:rsidDel="00C01ABE">
          <w:pict w14:anchorId="56D419C5">
            <v:shape id="_x0000_i1056" type="#_x0000_t75" style="width:7in;height:283.3pt">
              <v:imagedata r:id="rId67" o:title="Instructor-Submissions Session (View Clarification Detail)"/>
            </v:shape>
          </w:pict>
        </w:r>
        <w:r w:rsidR="00BA1276" w:rsidRPr="00BA1276" w:rsidDel="00C01ABE">
          <w:rPr>
            <w:color w:val="5B9BD5" w:themeColor="accent1"/>
          </w:rPr>
          <w:delText xml:space="preserve"> </w:delText>
        </w:r>
        <w:bookmarkStart w:id="383" w:name="_Hlk477806521"/>
        <w:r w:rsidR="00BA1276" w:rsidDel="00C01ABE">
          <w:rPr>
            <w:color w:val="5B9BD5" w:themeColor="accent1"/>
          </w:rPr>
          <w:delText>Figure 37</w:delText>
        </w:r>
        <w:r w:rsidR="00BA1276" w:rsidRPr="008D6879" w:rsidDel="00C01ABE">
          <w:rPr>
            <w:color w:val="5B9BD5" w:themeColor="accent1"/>
          </w:rPr>
          <w:delText xml:space="preserve"> –</w:delText>
        </w:r>
        <w:r w:rsidR="00BA1276" w:rsidDel="00C01ABE">
          <w:rPr>
            <w:color w:val="5B9BD5" w:themeColor="accent1"/>
          </w:rPr>
          <w:delText xml:space="preserve">  </w:delText>
        </w:r>
        <w:bookmarkEnd w:id="383"/>
        <w:r w:rsidR="00BA1276" w:rsidRPr="00BA1276" w:rsidDel="00C01ABE">
          <w:rPr>
            <w:color w:val="5B9BD5" w:themeColor="accent1"/>
          </w:rPr>
          <w:delText>Instructor-Submissions Session (View Clarification Detail)</w:delText>
        </w:r>
      </w:del>
    </w:p>
    <w:p w14:paraId="75556F13" w14:textId="69949DD2" w:rsidR="00BA1276" w:rsidDel="00C01ABE" w:rsidRDefault="00BA1276" w:rsidP="002078DE">
      <w:pPr>
        <w:spacing w:after="120"/>
        <w:rPr>
          <w:del w:id="384" w:author="ChiKin Lee" w:date="2017-03-30T21:18:00Z"/>
        </w:rPr>
      </w:pPr>
      <w:del w:id="385" w:author="ChiKin Lee" w:date="2017-03-30T21:18:00Z">
        <w:r w:rsidRPr="00BA1276" w:rsidDel="00C01ABE">
          <w:delText xml:space="preserve">When View is clicked, </w:delText>
        </w:r>
        <w:bookmarkStart w:id="386" w:name="_Hlk477806903"/>
        <w:r w:rsidRPr="00BA1276" w:rsidDel="00C01ABE">
          <w:delText>the corresponding clarification details will be showed</w:delText>
        </w:r>
        <w:bookmarkEnd w:id="386"/>
        <w:r w:rsidRPr="00BA1276" w:rsidDel="00C01ABE">
          <w:delText>.</w:delText>
        </w:r>
      </w:del>
    </w:p>
    <w:p w14:paraId="20E227FD" w14:textId="2231E83F" w:rsidR="00BA1276" w:rsidDel="00C01ABE" w:rsidRDefault="007B120B" w:rsidP="002078DE">
      <w:pPr>
        <w:spacing w:after="120"/>
        <w:rPr>
          <w:del w:id="387" w:author="ChiKin Lee" w:date="2017-03-30T21:18:00Z"/>
          <w:color w:val="5B9BD5" w:themeColor="accent1"/>
        </w:rPr>
      </w:pPr>
      <w:bookmarkStart w:id="388" w:name="Figure38"/>
      <w:bookmarkEnd w:id="381"/>
      <w:del w:id="389" w:author="ChiKin Lee" w:date="2017-03-30T21:18:00Z">
        <w:r w:rsidDel="00C01ABE">
          <w:pict w14:anchorId="02CF1331">
            <v:shape id="_x0000_i1057" type="#_x0000_t75" style="width:7in;height:283.3pt">
              <v:imagedata r:id="rId68" o:title="Instructor-Submissions Session (Add Clarification)"/>
            </v:shape>
          </w:pict>
        </w:r>
        <w:bookmarkEnd w:id="388"/>
        <w:r w:rsidR="00BA1276" w:rsidRPr="00BA1276" w:rsidDel="00C01ABE">
          <w:rPr>
            <w:color w:val="5B9BD5" w:themeColor="accent1"/>
          </w:rPr>
          <w:delText xml:space="preserve"> </w:delText>
        </w:r>
        <w:r w:rsidR="00BA1276" w:rsidDel="00C01ABE">
          <w:rPr>
            <w:color w:val="5B9BD5" w:themeColor="accent1"/>
          </w:rPr>
          <w:delText>Figure 38</w:delText>
        </w:r>
        <w:r w:rsidR="00BA1276" w:rsidRPr="008D6879" w:rsidDel="00C01ABE">
          <w:rPr>
            <w:color w:val="5B9BD5" w:themeColor="accent1"/>
          </w:rPr>
          <w:delText xml:space="preserve"> –</w:delText>
        </w:r>
        <w:r w:rsidR="00BA1276" w:rsidDel="00C01ABE">
          <w:rPr>
            <w:color w:val="5B9BD5" w:themeColor="accent1"/>
          </w:rPr>
          <w:delText xml:space="preserve">  </w:delText>
        </w:r>
        <w:bookmarkStart w:id="390" w:name="_Hlk477806561"/>
        <w:r w:rsidR="00BA1276" w:rsidRPr="00BA1276" w:rsidDel="00C01ABE">
          <w:rPr>
            <w:color w:val="5B9BD5" w:themeColor="accent1"/>
          </w:rPr>
          <w:delText>Instructor</w:delText>
        </w:r>
        <w:bookmarkEnd w:id="390"/>
        <w:r w:rsidR="00BA1276" w:rsidRPr="00BA1276" w:rsidDel="00C01ABE">
          <w:rPr>
            <w:color w:val="5B9BD5" w:themeColor="accent1"/>
          </w:rPr>
          <w:delText>-Submissions Session (Add Clarification)</w:delText>
        </w:r>
      </w:del>
    </w:p>
    <w:p w14:paraId="738989E1" w14:textId="7EE822AF" w:rsidR="00BB1ECE" w:rsidDel="00C01ABE" w:rsidRDefault="00B371FA" w:rsidP="002078DE">
      <w:pPr>
        <w:spacing w:after="120"/>
        <w:rPr>
          <w:del w:id="391" w:author="ChiKin Lee" w:date="2017-03-30T21:18:00Z"/>
        </w:rPr>
      </w:pPr>
      <w:del w:id="392" w:author="ChiKin Lee" w:date="2017-03-30T21:18:00Z">
        <w:r w:rsidRPr="00BA1276" w:rsidDel="00C01ABE">
          <w:delText xml:space="preserve">When </w:delText>
        </w:r>
        <w:r w:rsidDel="00C01ABE">
          <w:delText>Add</w:delText>
        </w:r>
        <w:r w:rsidRPr="00BA1276" w:rsidDel="00C01ABE">
          <w:delText xml:space="preserve"> is clicked, </w:delText>
        </w:r>
        <w:r w:rsidRPr="00B371FA" w:rsidDel="00C01ABE">
          <w:delText xml:space="preserve">Instructor </w:delText>
        </w:r>
        <w:r w:rsidDel="00C01ABE">
          <w:delText>can add</w:delText>
        </w:r>
        <w:r w:rsidRPr="00BA1276" w:rsidDel="00C01ABE">
          <w:delText xml:space="preserve"> clarification</w:delText>
        </w:r>
        <w:r w:rsidDel="00C01ABE">
          <w:delText xml:space="preserve"> to a submission</w:delText>
        </w:r>
        <w:r w:rsidRPr="00BA1276" w:rsidDel="00C01ABE">
          <w:delText>.</w:delText>
        </w:r>
      </w:del>
    </w:p>
    <w:p w14:paraId="4566FFBF" w14:textId="50C6E116" w:rsidR="00BB1ECE" w:rsidDel="00B079DE" w:rsidRDefault="00BB1ECE">
      <w:pPr>
        <w:rPr>
          <w:del w:id="393" w:author="ChiKin Lee" w:date="2017-03-30T21:56:00Z"/>
        </w:rPr>
      </w:pPr>
      <w:del w:id="394" w:author="ChiKin Lee" w:date="2017-03-30T21:56:00Z">
        <w:r w:rsidDel="00B079DE">
          <w:br w:type="page"/>
        </w:r>
      </w:del>
    </w:p>
    <w:p w14:paraId="25060CF1" w14:textId="26E3831B" w:rsidR="008D764E" w:rsidRDefault="008D764E" w:rsidP="008D764E">
      <w:pPr>
        <w:spacing w:after="120"/>
        <w:rPr>
          <w:color w:val="5B9BD5" w:themeColor="accent1"/>
        </w:rPr>
      </w:pPr>
      <w:bookmarkStart w:id="395" w:name="_Hlk477809132"/>
      <w:bookmarkStart w:id="396" w:name="_Hlk477825986"/>
      <w:bookmarkStart w:id="397" w:name="InstructorClassesSession"/>
      <w:r w:rsidRPr="00897BE8">
        <w:rPr>
          <w:color w:val="5B9BD5" w:themeColor="accent1"/>
          <w:sz w:val="36"/>
        </w:rPr>
        <w:t xml:space="preserve">Instructor </w:t>
      </w:r>
      <w:r>
        <w:rPr>
          <w:color w:val="5B9BD5" w:themeColor="accent1"/>
          <w:sz w:val="36"/>
        </w:rPr>
        <w:t xml:space="preserve">– </w:t>
      </w:r>
      <w:r w:rsidRPr="008D764E">
        <w:rPr>
          <w:color w:val="5B9BD5" w:themeColor="accent1"/>
          <w:sz w:val="36"/>
        </w:rPr>
        <w:t>Classes</w:t>
      </w:r>
      <w:r>
        <w:rPr>
          <w:color w:val="5B9BD5" w:themeColor="accent1"/>
          <w:sz w:val="36"/>
        </w:rPr>
        <w:t xml:space="preserve"> Session</w:t>
      </w:r>
      <w:bookmarkEnd w:id="395"/>
      <w:r>
        <w:t xml:space="preserve"> </w:t>
      </w:r>
      <w:bookmarkEnd w:id="396"/>
      <w:bookmarkEnd w:id="397"/>
      <w:ins w:id="398" w:author="ChiKin Lee" w:date="2017-03-30T17:39:00Z">
        <w:r w:rsidR="005974F6">
          <w:rPr>
            <w:noProof/>
          </w:rPr>
          <w:drawing>
            <wp:inline distT="0" distB="0" distL="0" distR="0" wp14:anchorId="2C5F1C43" wp14:editId="4EC1A028">
              <wp:extent cx="6404610" cy="360235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nstructor Logined (Classes Hover).png"/>
                      <pic:cNvPicPr/>
                    </pic:nvPicPr>
                    <pic:blipFill>
                      <a:blip r:embed="rId69">
                        <a:extLst>
                          <a:ext uri="{28A0092B-C50C-407E-A947-70E740481C1C}">
                            <a14:useLocalDpi xmlns:a14="http://schemas.microsoft.com/office/drawing/2010/main" val="0"/>
                          </a:ext>
                        </a:extLst>
                      </a:blip>
                      <a:stretch>
                        <a:fillRect/>
                      </a:stretch>
                    </pic:blipFill>
                    <pic:spPr>
                      <a:xfrm>
                        <a:off x="0" y="0"/>
                        <a:ext cx="6404610" cy="3602355"/>
                      </a:xfrm>
                      <a:prstGeom prst="rect">
                        <a:avLst/>
                      </a:prstGeom>
                    </pic:spPr>
                  </pic:pic>
                </a:graphicData>
              </a:graphic>
            </wp:inline>
          </w:drawing>
        </w:r>
      </w:ins>
      <w:commentRangeStart w:id="399"/>
      <w:del w:id="400" w:author="ChiKin Lee" w:date="2017-03-30T17:39:00Z">
        <w:r w:rsidR="007B120B" w:rsidDel="005974F6">
          <w:pict w14:anchorId="72150896">
            <v:shape id="_x0000_i1188" type="#_x0000_t75" style="width:7in;height:283.3pt">
              <v:imagedata r:id="rId70" o:title="Instructor Logined (Classes Hover)"/>
            </v:shape>
          </w:pict>
        </w:r>
      </w:del>
      <w:commentRangeEnd w:id="399"/>
      <w:r w:rsidR="004A66AA">
        <w:rPr>
          <w:rStyle w:val="CommentReference"/>
        </w:rPr>
        <w:commentReference w:id="399"/>
      </w:r>
      <w:del w:id="401" w:author="ChiKin Lee" w:date="2017-03-30T17:39:00Z">
        <w:r w:rsidRPr="008D764E" w:rsidDel="005974F6">
          <w:rPr>
            <w:color w:val="5B9BD5" w:themeColor="accent1"/>
          </w:rPr>
          <w:delText xml:space="preserve"> </w:delText>
        </w:r>
      </w:del>
      <w:bookmarkStart w:id="402" w:name="_Hlk477809180"/>
      <w:r>
        <w:rPr>
          <w:color w:val="5B9BD5" w:themeColor="accent1"/>
        </w:rPr>
        <w:t>Figure 3</w:t>
      </w:r>
      <w:ins w:id="403" w:author="ChiKin Lee" w:date="2017-03-31T00:19:00Z">
        <w:r w:rsidR="00AC0E4E">
          <w:rPr>
            <w:color w:val="5B9BD5" w:themeColor="accent1"/>
          </w:rPr>
          <w:t>8</w:t>
        </w:r>
      </w:ins>
      <w:del w:id="404" w:author="ChiKin Lee" w:date="2017-03-31T00:19:00Z">
        <w:r w:rsidDel="00AC0E4E">
          <w:rPr>
            <w:color w:val="5B9BD5" w:themeColor="accent1"/>
          </w:rPr>
          <w:delText>9</w:delText>
        </w:r>
      </w:del>
      <w:r w:rsidRPr="008D6879">
        <w:rPr>
          <w:color w:val="5B9BD5" w:themeColor="accent1"/>
        </w:rPr>
        <w:t xml:space="preserve"> –</w:t>
      </w:r>
      <w:r>
        <w:rPr>
          <w:color w:val="5B9BD5" w:themeColor="accent1"/>
        </w:rPr>
        <w:t xml:space="preserve">  </w:t>
      </w:r>
      <w:bookmarkEnd w:id="402"/>
      <w:r w:rsidRPr="00897BE8">
        <w:rPr>
          <w:color w:val="5B9BD5" w:themeColor="accent1"/>
        </w:rPr>
        <w:t xml:space="preserve">Instructor </w:t>
      </w:r>
      <w:r>
        <w:rPr>
          <w:color w:val="5B9BD5" w:themeColor="accent1"/>
        </w:rPr>
        <w:t xml:space="preserve">Logged-in </w:t>
      </w:r>
      <w:r w:rsidRPr="008D6879">
        <w:rPr>
          <w:color w:val="5B9BD5" w:themeColor="accent1"/>
        </w:rPr>
        <w:t>(</w:t>
      </w:r>
      <w:r w:rsidRPr="008D764E">
        <w:rPr>
          <w:color w:val="5B9BD5" w:themeColor="accent1"/>
        </w:rPr>
        <w:t>Classes</w:t>
      </w:r>
      <w:r>
        <w:rPr>
          <w:color w:val="5B9BD5" w:themeColor="accent1"/>
        </w:rPr>
        <w:t xml:space="preserve"> </w:t>
      </w:r>
      <w:r w:rsidRPr="008D6879">
        <w:rPr>
          <w:color w:val="5B9BD5" w:themeColor="accent1"/>
        </w:rPr>
        <w:t xml:space="preserve">Hover) </w:t>
      </w:r>
    </w:p>
    <w:p w14:paraId="3CB970AF" w14:textId="46AC2C1A" w:rsidR="008D764E" w:rsidRDefault="008D764E" w:rsidP="008D764E">
      <w:pPr>
        <w:spacing w:after="120"/>
      </w:pPr>
      <w:r w:rsidRPr="006521BC">
        <w:t xml:space="preserve">Shows what permission and functionality </w:t>
      </w:r>
      <w:r w:rsidRPr="005159F4">
        <w:t xml:space="preserve">Instructor </w:t>
      </w:r>
      <w:r w:rsidRPr="006521BC">
        <w:t xml:space="preserve">have in </w:t>
      </w:r>
      <w:r w:rsidRPr="008D764E">
        <w:t>Classes</w:t>
      </w:r>
      <w:r>
        <w:t xml:space="preserve"> </w:t>
      </w:r>
      <w:r w:rsidRPr="006521BC">
        <w:t>session</w:t>
      </w:r>
    </w:p>
    <w:p w14:paraId="0671FC6E" w14:textId="259FDFB5" w:rsidR="008D764E" w:rsidRDefault="007B120B" w:rsidP="008D764E">
      <w:pPr>
        <w:rPr>
          <w:color w:val="5B9BD5" w:themeColor="accent1"/>
        </w:rPr>
      </w:pPr>
      <w:del w:id="405" w:author="ChiKin Lee" w:date="2017-03-30T21:33:00Z">
        <w:r w:rsidDel="001F3E5E">
          <w:pict w14:anchorId="0C574F2C">
            <v:shape id="_x0000_i1059" type="#_x0000_t75" style="width:7in;height:283.3pt">
              <v:imagedata r:id="rId71" o:title="Instructor-Classes Session (View All)"/>
            </v:shape>
          </w:pict>
        </w:r>
        <w:r w:rsidR="008D764E" w:rsidRPr="008D764E" w:rsidDel="001F3E5E">
          <w:rPr>
            <w:color w:val="5B9BD5" w:themeColor="accent1"/>
          </w:rPr>
          <w:delText xml:space="preserve"> </w:delText>
        </w:r>
      </w:del>
      <w:bookmarkStart w:id="406" w:name="_Hlk477808703"/>
      <w:bookmarkStart w:id="407" w:name="_Hlk478673649"/>
      <w:ins w:id="408" w:author="ChiKin Lee" w:date="2017-03-30T22:20:00Z">
        <w:r w:rsidR="00AB7D34">
          <w:rPr>
            <w:noProof/>
            <w:color w:val="5B9BD5" w:themeColor="accent1"/>
          </w:rPr>
          <w:drawing>
            <wp:inline distT="0" distB="0" distL="0" distR="0" wp14:anchorId="07568CAB" wp14:editId="28E50727">
              <wp:extent cx="6404610" cy="360235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nstructor-Classes Session (View All).png"/>
                      <pic:cNvPicPr/>
                    </pic:nvPicPr>
                    <pic:blipFill>
                      <a:blip r:embed="rId72">
                        <a:extLst>
                          <a:ext uri="{28A0092B-C50C-407E-A947-70E740481C1C}">
                            <a14:useLocalDpi xmlns:a14="http://schemas.microsoft.com/office/drawing/2010/main" val="0"/>
                          </a:ext>
                        </a:extLst>
                      </a:blip>
                      <a:stretch>
                        <a:fillRect/>
                      </a:stretch>
                    </pic:blipFill>
                    <pic:spPr>
                      <a:xfrm>
                        <a:off x="0" y="0"/>
                        <a:ext cx="6404610" cy="3602355"/>
                      </a:xfrm>
                      <a:prstGeom prst="rect">
                        <a:avLst/>
                      </a:prstGeom>
                    </pic:spPr>
                  </pic:pic>
                </a:graphicData>
              </a:graphic>
            </wp:inline>
          </w:drawing>
        </w:r>
      </w:ins>
      <w:r w:rsidR="008D764E">
        <w:rPr>
          <w:color w:val="5B9BD5" w:themeColor="accent1"/>
        </w:rPr>
        <w:t xml:space="preserve">Figure </w:t>
      </w:r>
      <w:ins w:id="409" w:author="ChiKin Lee" w:date="2017-03-31T00:19:00Z">
        <w:r w:rsidR="00AC0E4E">
          <w:rPr>
            <w:color w:val="5B9BD5" w:themeColor="accent1"/>
          </w:rPr>
          <w:t>39</w:t>
        </w:r>
      </w:ins>
      <w:del w:id="410" w:author="ChiKin Lee" w:date="2017-03-31T00:19:00Z">
        <w:r w:rsidR="008D764E" w:rsidDel="00AC0E4E">
          <w:rPr>
            <w:color w:val="5B9BD5" w:themeColor="accent1"/>
          </w:rPr>
          <w:delText>40</w:delText>
        </w:r>
      </w:del>
      <w:r w:rsidR="008D764E" w:rsidRPr="008D6879">
        <w:rPr>
          <w:color w:val="5B9BD5" w:themeColor="accent1"/>
        </w:rPr>
        <w:t xml:space="preserve"> –</w:t>
      </w:r>
      <w:r w:rsidR="008D764E">
        <w:rPr>
          <w:color w:val="5B9BD5" w:themeColor="accent1"/>
        </w:rPr>
        <w:t xml:space="preserve">  </w:t>
      </w:r>
      <w:bookmarkEnd w:id="406"/>
      <w:r w:rsidR="008D764E" w:rsidRPr="008D764E">
        <w:rPr>
          <w:color w:val="5B9BD5" w:themeColor="accent1"/>
        </w:rPr>
        <w:t>Instructor-Classes Session (View All)</w:t>
      </w:r>
      <w:bookmarkEnd w:id="407"/>
    </w:p>
    <w:p w14:paraId="5DEDC2DA" w14:textId="1363403A" w:rsidR="008D764E" w:rsidRDefault="008D764E" w:rsidP="008D764E">
      <w:pPr>
        <w:rPr>
          <w:ins w:id="411" w:author="ChiKin Lee" w:date="2017-03-30T21:40:00Z"/>
          <w:color w:val="5B9BD5" w:themeColor="accent1"/>
        </w:rPr>
      </w:pPr>
      <w:r>
        <w:t>When i</w:t>
      </w:r>
      <w:r w:rsidRPr="00336532">
        <w:t xml:space="preserve">nstructor </w:t>
      </w:r>
      <w:r>
        <w:t xml:space="preserve">clicked </w:t>
      </w:r>
      <w:r w:rsidRPr="00404E35">
        <w:t xml:space="preserve">View </w:t>
      </w:r>
      <w:r>
        <w:t xml:space="preserve">My Classes, all current instructor’s own classes will be list. </w:t>
      </w:r>
      <w:bookmarkStart w:id="412" w:name="_Hlk477808530"/>
      <w:r>
        <w:t>They can</w:t>
      </w:r>
      <w:bookmarkEnd w:id="412"/>
      <w:r>
        <w:t xml:space="preserve"> either </w:t>
      </w:r>
      <w:r w:rsidR="005974F6">
        <w:fldChar w:fldCharType="begin"/>
      </w:r>
      <w:ins w:id="413" w:author="ChiKin Lee" w:date="2017-03-30T21:38:00Z">
        <w:r w:rsidR="00233B65">
          <w:instrText>HYPERLINK  \l "Figure40"</w:instrText>
        </w:r>
      </w:ins>
      <w:del w:id="414" w:author="ChiKin Lee" w:date="2017-03-30T21:38:00Z">
        <w:r w:rsidR="005974F6" w:rsidDel="00233B65">
          <w:delInstrText xml:space="preserve"> HYPERLINK \l "Figure40" </w:delInstrText>
        </w:r>
      </w:del>
      <w:ins w:id="415" w:author="ChiKin Lee" w:date="2017-03-30T21:38:00Z"/>
      <w:r w:rsidR="005974F6">
        <w:fldChar w:fldCharType="separate"/>
      </w:r>
      <w:del w:id="416" w:author="ChiKin Lee" w:date="2017-03-30T21:38:00Z">
        <w:r w:rsidRPr="008D764E" w:rsidDel="00233B65">
          <w:rPr>
            <w:rStyle w:val="Hyperlink"/>
          </w:rPr>
          <w:delText>Vie</w:delText>
        </w:r>
        <w:r w:rsidRPr="008D764E" w:rsidDel="00233B65">
          <w:rPr>
            <w:rStyle w:val="Hyperlink"/>
          </w:rPr>
          <w:delText>w</w:delText>
        </w:r>
      </w:del>
      <w:bookmarkStart w:id="417" w:name="_Hlk478682331"/>
      <w:ins w:id="418" w:author="ChiKin Lee" w:date="2017-03-30T21:38:00Z">
        <w:r w:rsidR="00233B65">
          <w:rPr>
            <w:rStyle w:val="Hyperlink"/>
          </w:rPr>
          <w:t>View</w:t>
        </w:r>
        <w:r w:rsidR="00233B65">
          <w:rPr>
            <w:rStyle w:val="Hyperlink"/>
          </w:rPr>
          <w:t>A</w:t>
        </w:r>
        <w:r w:rsidR="00233B65">
          <w:rPr>
            <w:rStyle w:val="Hyperlink"/>
          </w:rPr>
          <w:t>n</w:t>
        </w:r>
        <w:r w:rsidR="00233B65">
          <w:rPr>
            <w:rStyle w:val="Hyperlink"/>
          </w:rPr>
          <w:t>d</w:t>
        </w:r>
        <w:r w:rsidR="00233B65">
          <w:rPr>
            <w:rStyle w:val="Hyperlink"/>
          </w:rPr>
          <w:t>E</w:t>
        </w:r>
        <w:r w:rsidR="00233B65">
          <w:rPr>
            <w:rStyle w:val="Hyperlink"/>
          </w:rPr>
          <w:t>dit</w:t>
        </w:r>
      </w:ins>
      <w:bookmarkEnd w:id="417"/>
      <w:r w:rsidR="005974F6">
        <w:rPr>
          <w:rStyle w:val="Hyperlink"/>
        </w:rPr>
        <w:fldChar w:fldCharType="end"/>
      </w:r>
      <w:r>
        <w:t xml:space="preserve"> all students of a class</w:t>
      </w:r>
      <w:ins w:id="419" w:author="ChiKin Lee" w:date="2017-03-30T21:38:00Z">
        <w:r w:rsidR="00233B65">
          <w:t>,</w:t>
        </w:r>
      </w:ins>
      <w:del w:id="420" w:author="ChiKin Lee" w:date="2017-03-30T21:38:00Z">
        <w:r w:rsidDel="00233B65">
          <w:delText xml:space="preserve"> or</w:delText>
        </w:r>
      </w:del>
      <w:r>
        <w:t xml:space="preserve"> </w:t>
      </w:r>
      <w:r w:rsidR="005974F6">
        <w:fldChar w:fldCharType="begin"/>
      </w:r>
      <w:ins w:id="421" w:author="ChiKin Lee" w:date="2017-03-30T21:47:00Z">
        <w:r w:rsidR="00233B65">
          <w:instrText>HYPERLINK  \l "Figure41"</w:instrText>
        </w:r>
      </w:ins>
      <w:del w:id="422" w:author="ChiKin Lee" w:date="2017-03-30T21:47:00Z">
        <w:r w:rsidR="005974F6" w:rsidDel="00233B65">
          <w:delInstrText xml:space="preserve"> HYPERLINK \l "Figure41" </w:delInstrText>
        </w:r>
      </w:del>
      <w:ins w:id="423" w:author="ChiKin Lee" w:date="2017-03-30T21:47:00Z"/>
      <w:r w:rsidR="005974F6">
        <w:fldChar w:fldCharType="separate"/>
      </w:r>
      <w:r w:rsidRPr="008D764E">
        <w:rPr>
          <w:rStyle w:val="Hyperlink"/>
        </w:rPr>
        <w:t>add/remove</w:t>
      </w:r>
      <w:r w:rsidRPr="008D764E">
        <w:rPr>
          <w:rStyle w:val="Hyperlink"/>
        </w:rPr>
        <w:t xml:space="preserve"> </w:t>
      </w:r>
      <w:r w:rsidRPr="008D764E">
        <w:rPr>
          <w:rStyle w:val="Hyperlink"/>
        </w:rPr>
        <w:t>Projects to/from a class</w:t>
      </w:r>
      <w:r w:rsidR="005974F6">
        <w:rPr>
          <w:rStyle w:val="Hyperlink"/>
        </w:rPr>
        <w:fldChar w:fldCharType="end"/>
      </w:r>
      <w:ins w:id="424" w:author="ChiKin Lee" w:date="2017-03-30T21:45:00Z">
        <w:r w:rsidR="00233B65">
          <w:rPr>
            <w:rStyle w:val="Hyperlink"/>
          </w:rPr>
          <w:t xml:space="preserve"> </w:t>
        </w:r>
        <w:r w:rsidR="00233B65" w:rsidRPr="00233B65">
          <w:rPr>
            <w:rStyle w:val="Hyperlink"/>
            <w:u w:val="none"/>
            <w:rPrChange w:id="425" w:author="ChiKin Lee" w:date="2017-03-30T21:47:00Z">
              <w:rPr>
                <w:rStyle w:val="Hyperlink"/>
              </w:rPr>
            </w:rPrChange>
          </w:rPr>
          <w:t xml:space="preserve">or </w:t>
        </w:r>
      </w:ins>
      <w:bookmarkStart w:id="426" w:name="_Hlk478673770"/>
      <w:ins w:id="427" w:author="ChiKin Lee" w:date="2017-03-30T21:47:00Z">
        <w:r w:rsidR="00233B65">
          <w:rPr>
            <w:rStyle w:val="Hyperlink"/>
            <w:u w:val="none"/>
          </w:rPr>
          <w:fldChar w:fldCharType="begin"/>
        </w:r>
        <w:r w:rsidR="00233B65">
          <w:rPr>
            <w:rStyle w:val="Hyperlink"/>
            <w:u w:val="none"/>
          </w:rPr>
          <w:instrText xml:space="preserve"> HYPERLINK  \l "Figure42" </w:instrText>
        </w:r>
        <w:r w:rsidR="00233B65">
          <w:rPr>
            <w:rStyle w:val="Hyperlink"/>
            <w:u w:val="none"/>
          </w:rPr>
        </w:r>
        <w:r w:rsidR="00233B65">
          <w:rPr>
            <w:rStyle w:val="Hyperlink"/>
            <w:u w:val="none"/>
          </w:rPr>
          <w:fldChar w:fldCharType="separate"/>
        </w:r>
        <w:r w:rsidR="00233B65" w:rsidRPr="00233B65">
          <w:rPr>
            <w:rStyle w:val="Hyperlink"/>
          </w:rPr>
          <w:t>E</w:t>
        </w:r>
        <w:r w:rsidR="00233B65" w:rsidRPr="00233B65">
          <w:rPr>
            <w:rStyle w:val="Hyperlink"/>
          </w:rPr>
          <w:t>d</w:t>
        </w:r>
        <w:r w:rsidR="00233B65" w:rsidRPr="00233B65">
          <w:rPr>
            <w:rStyle w:val="Hyperlink"/>
          </w:rPr>
          <w:t>i</w:t>
        </w:r>
        <w:r w:rsidR="00233B65" w:rsidRPr="00233B65">
          <w:rPr>
            <w:rStyle w:val="Hyperlink"/>
          </w:rPr>
          <w:t>t Cla</w:t>
        </w:r>
        <w:r w:rsidR="00233B65" w:rsidRPr="00233B65">
          <w:rPr>
            <w:rStyle w:val="Hyperlink"/>
          </w:rPr>
          <w:t>s</w:t>
        </w:r>
        <w:r w:rsidR="00233B65" w:rsidRPr="00233B65">
          <w:rPr>
            <w:rStyle w:val="Hyperlink"/>
          </w:rPr>
          <w:t>s</w:t>
        </w:r>
        <w:bookmarkEnd w:id="426"/>
        <w:r w:rsidR="00233B65">
          <w:rPr>
            <w:rStyle w:val="Hyperlink"/>
            <w:u w:val="none"/>
          </w:rPr>
          <w:fldChar w:fldCharType="end"/>
        </w:r>
      </w:ins>
      <w:r w:rsidRPr="00233B65">
        <w:t>.</w:t>
      </w:r>
      <w:r>
        <w:br w:type="page"/>
      </w:r>
      <w:bookmarkStart w:id="428" w:name="Figure40"/>
      <w:del w:id="429" w:author="ChiKin Lee" w:date="2017-03-30T21:39:00Z">
        <w:r w:rsidR="007B120B" w:rsidDel="00233B65">
          <w:lastRenderedPageBreak/>
          <w:pict w14:anchorId="079E5043">
            <v:shape id="_x0000_i1166" type="#_x0000_t75" style="width:7in;height:283.3pt">
              <v:imagedata r:id="rId73" o:title="Instructor-Classes Session (View All Students in Class 23094)"/>
            </v:shape>
          </w:pict>
        </w:r>
      </w:del>
      <w:bookmarkEnd w:id="428"/>
      <w:ins w:id="430" w:author="ChiKin Lee" w:date="2017-03-30T21:39:00Z">
        <w:r w:rsidR="00233B65">
          <w:rPr>
            <w:noProof/>
          </w:rPr>
          <w:drawing>
            <wp:inline distT="0" distB="0" distL="0" distR="0" wp14:anchorId="0D80B73C" wp14:editId="2489A6A4">
              <wp:extent cx="6400800" cy="3599815"/>
              <wp:effectExtent l="0" t="0" r="0" b="635"/>
              <wp:docPr id="42" name="Picture 42" descr="Admin-Classes Session (View All Students in Class 23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Admin-Classes Session (View All Students in Class 2309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400800" cy="3599815"/>
                      </a:xfrm>
                      <a:prstGeom prst="rect">
                        <a:avLst/>
                      </a:prstGeom>
                      <a:noFill/>
                      <a:ln>
                        <a:noFill/>
                      </a:ln>
                    </pic:spPr>
                  </pic:pic>
                </a:graphicData>
              </a:graphic>
            </wp:inline>
          </w:drawing>
        </w:r>
      </w:ins>
      <w:r w:rsidRPr="008D764E">
        <w:rPr>
          <w:color w:val="5B9BD5" w:themeColor="accent1"/>
        </w:rPr>
        <w:t xml:space="preserve"> </w:t>
      </w:r>
      <w:bookmarkStart w:id="431" w:name="_Hlk477808778"/>
      <w:r>
        <w:rPr>
          <w:color w:val="5B9BD5" w:themeColor="accent1"/>
        </w:rPr>
        <w:t>Figure 40</w:t>
      </w:r>
      <w:r w:rsidRPr="008D6879">
        <w:rPr>
          <w:color w:val="5B9BD5" w:themeColor="accent1"/>
        </w:rPr>
        <w:t xml:space="preserve"> –</w:t>
      </w:r>
      <w:r>
        <w:rPr>
          <w:color w:val="5B9BD5" w:themeColor="accent1"/>
        </w:rPr>
        <w:t xml:space="preserve">  </w:t>
      </w:r>
      <w:bookmarkEnd w:id="431"/>
      <w:r w:rsidRPr="008D764E">
        <w:rPr>
          <w:color w:val="5B9BD5" w:themeColor="accent1"/>
        </w:rPr>
        <w:t>Instructor-Classes Session (View All Students in Class 23094)</w:t>
      </w:r>
    </w:p>
    <w:p w14:paraId="019A9522" w14:textId="46E85496" w:rsidR="00233B65" w:rsidRDefault="00233B65" w:rsidP="008D764E">
      <w:pPr>
        <w:rPr>
          <w:color w:val="5B9BD5" w:themeColor="accent1"/>
        </w:rPr>
      </w:pPr>
      <w:ins w:id="432" w:author="ChiKin Lee" w:date="2017-03-30T21:40:00Z">
        <w:r w:rsidRPr="002D1C22">
          <w:t xml:space="preserve">When </w:t>
        </w:r>
        <w:r>
          <w:t>Add Students</w:t>
        </w:r>
        <w:r>
          <w:t xml:space="preserve"> is clicked, </w:t>
        </w:r>
        <w:r>
          <w:t>a page</w:t>
        </w:r>
        <w:r>
          <w:t xml:space="preserve"> will be showed like </w:t>
        </w:r>
        <w:commentRangeStart w:id="433"/>
        <w:commentRangeStart w:id="434"/>
        <w:r>
          <w:fldChar w:fldCharType="begin"/>
        </w:r>
      </w:ins>
      <w:ins w:id="435" w:author="ChiKin Lee" w:date="2017-03-30T21:41:00Z">
        <w:r>
          <w:instrText>HYPERLINK  \l "Figure19"</w:instrText>
        </w:r>
      </w:ins>
      <w:ins w:id="436" w:author="ChiKin Lee" w:date="2017-03-30T21:40:00Z">
        <w:r>
          <w:fldChar w:fldCharType="separate"/>
        </w:r>
        <w:r w:rsidRPr="002D1C22">
          <w:rPr>
            <w:rStyle w:val="Hyperlink"/>
          </w:rPr>
          <w:t>th</w:t>
        </w:r>
        <w:r w:rsidRPr="002D1C22">
          <w:rPr>
            <w:rStyle w:val="Hyperlink"/>
          </w:rPr>
          <w:t>i</w:t>
        </w:r>
        <w:r w:rsidRPr="002D1C22">
          <w:rPr>
            <w:rStyle w:val="Hyperlink"/>
          </w:rPr>
          <w:t>s</w:t>
        </w:r>
        <w:r>
          <w:rPr>
            <w:rStyle w:val="Hyperlink"/>
          </w:rPr>
          <w:fldChar w:fldCharType="end"/>
        </w:r>
        <w:commentRangeEnd w:id="433"/>
        <w:r>
          <w:rPr>
            <w:rStyle w:val="CommentReference"/>
          </w:rPr>
          <w:commentReference w:id="433"/>
        </w:r>
        <w:commentRangeEnd w:id="434"/>
        <w:r>
          <w:rPr>
            <w:rStyle w:val="CommentReference"/>
          </w:rPr>
          <w:commentReference w:id="434"/>
        </w:r>
      </w:ins>
    </w:p>
    <w:p w14:paraId="19DFDFAC" w14:textId="6DD76C7C" w:rsidR="008D764E" w:rsidRDefault="007B120B" w:rsidP="008D764E">
      <w:pPr>
        <w:rPr>
          <w:color w:val="5B9BD5" w:themeColor="accent1"/>
        </w:rPr>
      </w:pPr>
      <w:bookmarkStart w:id="437" w:name="Figure41"/>
      <w:del w:id="438" w:author="ChiKin Lee" w:date="2017-03-30T21:23:00Z">
        <w:r w:rsidDel="00E10E3B">
          <w:rPr>
            <w:color w:val="5B9BD5" w:themeColor="accent1"/>
          </w:rPr>
          <w:pict w14:anchorId="7637032B">
            <v:shape id="_x0000_i1061" type="#_x0000_t75" style="width:7in;height:284.25pt">
              <v:imagedata r:id="rId75" o:title="Instructor-Classes Session (ViewAndEdit Projects in Class 23094)"/>
            </v:shape>
          </w:pict>
        </w:r>
        <w:bookmarkEnd w:id="437"/>
        <w:r w:rsidR="008D764E" w:rsidRPr="008D764E" w:rsidDel="00E10E3B">
          <w:rPr>
            <w:color w:val="5B9BD5" w:themeColor="accent1"/>
          </w:rPr>
          <w:delText xml:space="preserve"> </w:delText>
        </w:r>
      </w:del>
      <w:bookmarkStart w:id="439" w:name="_Hlk478661443"/>
      <w:ins w:id="440" w:author="ChiKin Lee" w:date="2017-03-30T21:23:00Z">
        <w:r w:rsidR="00E10E3B">
          <w:rPr>
            <w:noProof/>
            <w:color w:val="5B9BD5" w:themeColor="accent1"/>
          </w:rPr>
          <w:drawing>
            <wp:inline distT="0" distB="0" distL="0" distR="0" wp14:anchorId="7C69BA8B" wp14:editId="7B0A1691">
              <wp:extent cx="6404610" cy="360235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nstructor-Classes Session (ViewAndEdit Projects in Class 23094).png"/>
                      <pic:cNvPicPr/>
                    </pic:nvPicPr>
                    <pic:blipFill>
                      <a:blip r:embed="rId76">
                        <a:extLst>
                          <a:ext uri="{28A0092B-C50C-407E-A947-70E740481C1C}">
                            <a14:useLocalDpi xmlns:a14="http://schemas.microsoft.com/office/drawing/2010/main" val="0"/>
                          </a:ext>
                        </a:extLst>
                      </a:blip>
                      <a:stretch>
                        <a:fillRect/>
                      </a:stretch>
                    </pic:blipFill>
                    <pic:spPr>
                      <a:xfrm>
                        <a:off x="0" y="0"/>
                        <a:ext cx="6404610" cy="3602355"/>
                      </a:xfrm>
                      <a:prstGeom prst="rect">
                        <a:avLst/>
                      </a:prstGeom>
                    </pic:spPr>
                  </pic:pic>
                </a:graphicData>
              </a:graphic>
            </wp:inline>
          </w:drawing>
        </w:r>
      </w:ins>
      <w:r w:rsidR="008D764E">
        <w:rPr>
          <w:color w:val="5B9BD5" w:themeColor="accent1"/>
        </w:rPr>
        <w:t>Figure 41</w:t>
      </w:r>
      <w:r w:rsidR="008D764E" w:rsidRPr="008D6879">
        <w:rPr>
          <w:color w:val="5B9BD5" w:themeColor="accent1"/>
        </w:rPr>
        <w:t xml:space="preserve"> –</w:t>
      </w:r>
      <w:r w:rsidR="008D764E">
        <w:rPr>
          <w:color w:val="5B9BD5" w:themeColor="accent1"/>
        </w:rPr>
        <w:t xml:space="preserve">  </w:t>
      </w:r>
      <w:r w:rsidR="008D764E" w:rsidRPr="008D764E">
        <w:rPr>
          <w:color w:val="5B9BD5" w:themeColor="accent1"/>
        </w:rPr>
        <w:t>Instructor-Classes Session (</w:t>
      </w:r>
      <w:bookmarkStart w:id="441" w:name="_Hlk478682353"/>
      <w:r w:rsidR="008D764E" w:rsidRPr="008D764E">
        <w:rPr>
          <w:color w:val="5B9BD5" w:themeColor="accent1"/>
        </w:rPr>
        <w:t xml:space="preserve">ViewAndEdit </w:t>
      </w:r>
      <w:bookmarkEnd w:id="441"/>
      <w:r w:rsidR="008D764E" w:rsidRPr="008D764E">
        <w:rPr>
          <w:color w:val="5B9BD5" w:themeColor="accent1"/>
        </w:rPr>
        <w:t>Projects in Class 23094)</w:t>
      </w:r>
      <w:bookmarkEnd w:id="439"/>
    </w:p>
    <w:p w14:paraId="503D1ACA" w14:textId="77777777" w:rsidR="00233B65" w:rsidRDefault="002D1C22" w:rsidP="008D764E">
      <w:pPr>
        <w:rPr>
          <w:ins w:id="442" w:author="ChiKin Lee" w:date="2017-03-30T21:44:00Z"/>
          <w:rStyle w:val="Hyperlink"/>
        </w:rPr>
      </w:pPr>
      <w:bookmarkStart w:id="443" w:name="_Hlk478673351"/>
      <w:bookmarkStart w:id="444" w:name="_Hlk477809234"/>
      <w:r w:rsidRPr="002D1C22">
        <w:t xml:space="preserve">When </w:t>
      </w:r>
      <w:r>
        <w:t xml:space="preserve">View </w:t>
      </w:r>
      <w:bookmarkEnd w:id="444"/>
      <w:r>
        <w:t xml:space="preserve">is clicked, details of the </w:t>
      </w:r>
      <w:r w:rsidRPr="002D1C22">
        <w:t>corresponding</w:t>
      </w:r>
      <w:r>
        <w:t xml:space="preserve"> project will be showed like </w:t>
      </w:r>
      <w:hyperlink w:anchor="Figure32" w:history="1">
        <w:r w:rsidRPr="002D1C22">
          <w:rPr>
            <w:rStyle w:val="Hyperlink"/>
          </w:rPr>
          <w:t>t</w:t>
        </w:r>
        <w:r w:rsidRPr="002D1C22">
          <w:rPr>
            <w:rStyle w:val="Hyperlink"/>
          </w:rPr>
          <w:t>h</w:t>
        </w:r>
        <w:r w:rsidRPr="002D1C22">
          <w:rPr>
            <w:rStyle w:val="Hyperlink"/>
          </w:rPr>
          <w:t>i</w:t>
        </w:r>
        <w:r w:rsidRPr="002D1C22">
          <w:rPr>
            <w:rStyle w:val="Hyperlink"/>
          </w:rPr>
          <w:t>s</w:t>
        </w:r>
      </w:hyperlink>
    </w:p>
    <w:p w14:paraId="64177745" w14:textId="77777777" w:rsidR="00233B65" w:rsidRDefault="00233B65">
      <w:pPr>
        <w:rPr>
          <w:ins w:id="445" w:author="ChiKin Lee" w:date="2017-03-30T21:44:00Z"/>
          <w:rStyle w:val="Hyperlink"/>
        </w:rPr>
      </w:pPr>
      <w:ins w:id="446" w:author="ChiKin Lee" w:date="2017-03-30T21:44:00Z">
        <w:r>
          <w:rPr>
            <w:rStyle w:val="Hyperlink"/>
          </w:rPr>
          <w:br w:type="page"/>
        </w:r>
      </w:ins>
    </w:p>
    <w:p w14:paraId="4A232449" w14:textId="11A4B627" w:rsidR="00146347" w:rsidRDefault="00233B65" w:rsidP="008D764E">
      <w:pPr>
        <w:rPr>
          <w:ins w:id="447" w:author="ChiKin Lee" w:date="2017-03-30T21:45:00Z"/>
          <w:color w:val="5B9BD5" w:themeColor="accent1"/>
        </w:rPr>
      </w:pPr>
      <w:bookmarkStart w:id="448" w:name="Figure42"/>
      <w:ins w:id="449" w:author="ChiKin Lee" w:date="2017-03-30T21:44:00Z">
        <w:r>
          <w:rPr>
            <w:noProof/>
            <w:sz w:val="16"/>
            <w:szCs w:val="16"/>
          </w:rPr>
          <w:lastRenderedPageBreak/>
          <w:drawing>
            <wp:inline distT="0" distB="0" distL="0" distR="0" wp14:anchorId="4463910F" wp14:editId="1FCA8582">
              <wp:extent cx="6404610" cy="360235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Admin-Classes Session (Edit Class23094).png"/>
                      <pic:cNvPicPr/>
                    </pic:nvPicPr>
                    <pic:blipFill>
                      <a:blip r:embed="rId77">
                        <a:extLst>
                          <a:ext uri="{28A0092B-C50C-407E-A947-70E740481C1C}">
                            <a14:useLocalDpi xmlns:a14="http://schemas.microsoft.com/office/drawing/2010/main" val="0"/>
                          </a:ext>
                        </a:extLst>
                      </a:blip>
                      <a:stretch>
                        <a:fillRect/>
                      </a:stretch>
                    </pic:blipFill>
                    <pic:spPr>
                      <a:xfrm>
                        <a:off x="0" y="0"/>
                        <a:ext cx="6404610" cy="3602355"/>
                      </a:xfrm>
                      <a:prstGeom prst="rect">
                        <a:avLst/>
                      </a:prstGeom>
                    </pic:spPr>
                  </pic:pic>
                </a:graphicData>
              </a:graphic>
            </wp:inline>
          </w:drawing>
        </w:r>
      </w:ins>
      <w:bookmarkEnd w:id="443"/>
      <w:bookmarkEnd w:id="448"/>
      <w:ins w:id="450" w:author="ChiKin Lee" w:date="2017-03-30T21:45:00Z">
        <w:r w:rsidRPr="00233B65">
          <w:t xml:space="preserve"> </w:t>
        </w:r>
        <w:r w:rsidRPr="00233B65">
          <w:rPr>
            <w:color w:val="5B9BD5" w:themeColor="accent1"/>
            <w:rPrChange w:id="451" w:author="ChiKin Lee" w:date="2017-03-30T21:45:00Z">
              <w:rPr/>
            </w:rPrChange>
          </w:rPr>
          <w:t>Figure 4</w:t>
        </w:r>
      </w:ins>
      <w:ins w:id="452" w:author="ChiKin Lee" w:date="2017-03-30T21:47:00Z">
        <w:r>
          <w:rPr>
            <w:color w:val="5B9BD5" w:themeColor="accent1"/>
          </w:rPr>
          <w:t>2</w:t>
        </w:r>
      </w:ins>
      <w:ins w:id="453" w:author="ChiKin Lee" w:date="2017-03-30T21:45:00Z">
        <w:r w:rsidRPr="00233B65">
          <w:rPr>
            <w:color w:val="5B9BD5" w:themeColor="accent1"/>
            <w:rPrChange w:id="454" w:author="ChiKin Lee" w:date="2017-03-30T21:45:00Z">
              <w:rPr/>
            </w:rPrChange>
          </w:rPr>
          <w:t xml:space="preserve"> –  Instructor-Classes Session (</w:t>
        </w:r>
      </w:ins>
      <w:ins w:id="455" w:author="ChiKin Lee" w:date="2017-03-30T21:47:00Z">
        <w:r w:rsidRPr="00233B65">
          <w:rPr>
            <w:color w:val="5B9BD5" w:themeColor="accent1"/>
          </w:rPr>
          <w:t>Edit Class</w:t>
        </w:r>
      </w:ins>
      <w:ins w:id="456" w:author="ChiKin Lee" w:date="2017-03-30T21:45:00Z">
        <w:r w:rsidRPr="00233B65">
          <w:rPr>
            <w:color w:val="5B9BD5" w:themeColor="accent1"/>
            <w:rPrChange w:id="457" w:author="ChiKin Lee" w:date="2017-03-30T21:45:00Z">
              <w:rPr/>
            </w:rPrChange>
          </w:rPr>
          <w:t>)</w:t>
        </w:r>
      </w:ins>
    </w:p>
    <w:p w14:paraId="4FBB77F6" w14:textId="77777777" w:rsidR="00233B65" w:rsidRPr="00233B65" w:rsidRDefault="00233B65" w:rsidP="008D764E">
      <w:pPr>
        <w:rPr>
          <w:color w:val="5B9BD5" w:themeColor="accent1"/>
          <w:rPrChange w:id="458" w:author="ChiKin Lee" w:date="2017-03-30T21:45:00Z">
            <w:rPr/>
          </w:rPrChange>
        </w:rPr>
      </w:pPr>
    </w:p>
    <w:p w14:paraId="5CC0D33D" w14:textId="10F20A03" w:rsidR="004A66AA" w:rsidRDefault="00146347">
      <w:pPr>
        <w:rPr>
          <w:ins w:id="459" w:author="ChiKin Lee" w:date="2017-03-30T18:21:00Z"/>
        </w:rPr>
      </w:pPr>
      <w:r>
        <w:br w:type="page"/>
      </w:r>
    </w:p>
    <w:p w14:paraId="0B941A53" w14:textId="00E67A89" w:rsidR="004A66AA" w:rsidRPr="00E31214" w:rsidRDefault="004A66AA">
      <w:pPr>
        <w:rPr>
          <w:ins w:id="460" w:author="ChiKin Lee" w:date="2017-03-30T18:25:00Z"/>
          <w:color w:val="5B9BD5" w:themeColor="accent1"/>
          <w:rPrChange w:id="461" w:author="ChiKin Lee" w:date="2017-03-30T18:29:00Z">
            <w:rPr>
              <w:ins w:id="462" w:author="ChiKin Lee" w:date="2017-03-30T18:25:00Z"/>
            </w:rPr>
          </w:rPrChange>
        </w:rPr>
      </w:pPr>
      <w:bookmarkStart w:id="463" w:name="Figure43"/>
      <w:ins w:id="464" w:author="ChiKin Lee" w:date="2017-03-30T18:21:00Z">
        <w:r>
          <w:rPr>
            <w:noProof/>
          </w:rPr>
          <w:lastRenderedPageBreak/>
          <w:drawing>
            <wp:inline distT="0" distB="0" distL="0" distR="0" wp14:anchorId="79B55427" wp14:editId="19307F4D">
              <wp:extent cx="6404610" cy="360235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nstructor-Classes Session Build Classes.png"/>
                      <pic:cNvPicPr/>
                    </pic:nvPicPr>
                    <pic:blipFill>
                      <a:blip r:embed="rId78">
                        <a:extLst>
                          <a:ext uri="{28A0092B-C50C-407E-A947-70E740481C1C}">
                            <a14:useLocalDpi xmlns:a14="http://schemas.microsoft.com/office/drawing/2010/main" val="0"/>
                          </a:ext>
                        </a:extLst>
                      </a:blip>
                      <a:stretch>
                        <a:fillRect/>
                      </a:stretch>
                    </pic:blipFill>
                    <pic:spPr>
                      <a:xfrm>
                        <a:off x="0" y="0"/>
                        <a:ext cx="6404610" cy="3602355"/>
                      </a:xfrm>
                      <a:prstGeom prst="rect">
                        <a:avLst/>
                      </a:prstGeom>
                    </pic:spPr>
                  </pic:pic>
                </a:graphicData>
              </a:graphic>
            </wp:inline>
          </w:drawing>
        </w:r>
      </w:ins>
      <w:bookmarkEnd w:id="463"/>
      <w:ins w:id="465" w:author="ChiKin Lee" w:date="2017-03-30T18:22:00Z">
        <w:r w:rsidRPr="004A66AA">
          <w:t xml:space="preserve"> </w:t>
        </w:r>
      </w:ins>
      <w:ins w:id="466" w:author="ChiKin Lee" w:date="2017-03-30T18:23:00Z">
        <w:r w:rsidR="00E31214" w:rsidRPr="00E31214">
          <w:rPr>
            <w:color w:val="5B9BD5" w:themeColor="accent1"/>
            <w:rPrChange w:id="467" w:author="ChiKin Lee" w:date="2017-03-30T18:29:00Z">
              <w:rPr/>
            </w:rPrChange>
          </w:rPr>
          <w:t>Figure 4</w:t>
        </w:r>
      </w:ins>
      <w:ins w:id="468" w:author="ChiKin Lee" w:date="2017-03-31T00:19:00Z">
        <w:r w:rsidR="00AC0E4E">
          <w:rPr>
            <w:color w:val="5B9BD5" w:themeColor="accent1"/>
          </w:rPr>
          <w:t>3</w:t>
        </w:r>
      </w:ins>
      <w:ins w:id="469" w:author="ChiKin Lee" w:date="2017-03-30T18:23:00Z">
        <w:r w:rsidR="00E31214" w:rsidRPr="00E31214">
          <w:rPr>
            <w:color w:val="5B9BD5" w:themeColor="accent1"/>
            <w:rPrChange w:id="470" w:author="ChiKin Lee" w:date="2017-03-30T18:29:00Z">
              <w:rPr/>
            </w:rPrChange>
          </w:rPr>
          <w:t xml:space="preserve"> –  Instructor-Classes Session (</w:t>
        </w:r>
      </w:ins>
      <w:ins w:id="471" w:author="ChiKin Lee" w:date="2017-03-30T18:24:00Z">
        <w:r w:rsidR="00E31214" w:rsidRPr="00E31214">
          <w:rPr>
            <w:color w:val="5B9BD5" w:themeColor="accent1"/>
            <w:rPrChange w:id="472" w:author="ChiKin Lee" w:date="2017-03-30T18:29:00Z">
              <w:rPr/>
            </w:rPrChange>
          </w:rPr>
          <w:t>Add Class</w:t>
        </w:r>
      </w:ins>
      <w:ins w:id="473" w:author="ChiKin Lee" w:date="2017-03-30T18:23:00Z">
        <w:r w:rsidR="00E31214" w:rsidRPr="00E31214">
          <w:rPr>
            <w:color w:val="5B9BD5" w:themeColor="accent1"/>
            <w:rPrChange w:id="474" w:author="ChiKin Lee" w:date="2017-03-30T18:29:00Z">
              <w:rPr/>
            </w:rPrChange>
          </w:rPr>
          <w:t>)</w:t>
        </w:r>
      </w:ins>
    </w:p>
    <w:p w14:paraId="71D01AFA" w14:textId="0200365B" w:rsidR="00E31214" w:rsidRPr="004A66AA" w:rsidRDefault="00E31214">
      <w:pPr>
        <w:rPr>
          <w:ins w:id="475" w:author="ChiKin Lee" w:date="2017-03-30T18:21:00Z"/>
        </w:rPr>
      </w:pPr>
      <w:ins w:id="476" w:author="ChiKin Lee" w:date="2017-03-30T18:25:00Z">
        <w:r>
          <w:t>When the instructor clicked Add Class</w:t>
        </w:r>
      </w:ins>
      <w:ins w:id="477" w:author="ChiKin Lee" w:date="2017-03-30T21:48:00Z">
        <w:r w:rsidR="007909A0">
          <w:t>,</w:t>
        </w:r>
      </w:ins>
      <w:ins w:id="478" w:author="ChiKin Lee" w:date="2017-03-30T18:25:00Z">
        <w:r>
          <w:t xml:space="preserve"> </w:t>
        </w:r>
      </w:ins>
      <w:ins w:id="479" w:author="ChiKin Lee" w:date="2017-03-30T18:26:00Z">
        <w:r>
          <w:t>he/she</w:t>
        </w:r>
      </w:ins>
      <w:ins w:id="480" w:author="ChiKin Lee" w:date="2017-03-30T18:25:00Z">
        <w:r>
          <w:t xml:space="preserve"> can build </w:t>
        </w:r>
      </w:ins>
      <w:ins w:id="481" w:author="ChiKin Lee" w:date="2017-03-30T18:26:00Z">
        <w:r>
          <w:t xml:space="preserve">an own </w:t>
        </w:r>
      </w:ins>
      <w:ins w:id="482" w:author="ChiKin Lee" w:date="2017-03-30T18:25:00Z">
        <w:r>
          <w:t>class manually</w:t>
        </w:r>
      </w:ins>
    </w:p>
    <w:p w14:paraId="3076CC50" w14:textId="7E512F64" w:rsidR="004A66AA" w:rsidRDefault="004A66AA">
      <w:pPr>
        <w:rPr>
          <w:ins w:id="483" w:author="ChiKin Lee" w:date="2017-03-30T18:21:00Z"/>
        </w:rPr>
      </w:pPr>
      <w:ins w:id="484" w:author="ChiKin Lee" w:date="2017-03-30T18:21:00Z">
        <w:r>
          <w:br w:type="page"/>
        </w:r>
      </w:ins>
    </w:p>
    <w:p w14:paraId="4CC3DC94" w14:textId="77777777" w:rsidR="00146347" w:rsidRDefault="00146347"/>
    <w:p w14:paraId="5F43004E" w14:textId="301EDC88" w:rsidR="002D1C22" w:rsidRDefault="00146347" w:rsidP="008D764E">
      <w:pPr>
        <w:rPr>
          <w:color w:val="5B9BD5" w:themeColor="accent1"/>
          <w:sz w:val="36"/>
        </w:rPr>
      </w:pPr>
      <w:bookmarkStart w:id="485" w:name="_Hlk477826029"/>
      <w:bookmarkStart w:id="486" w:name="StudentSubmissionSession"/>
      <w:r>
        <w:rPr>
          <w:color w:val="5B9BD5" w:themeColor="accent1"/>
          <w:sz w:val="36"/>
        </w:rPr>
        <w:t>Student</w:t>
      </w:r>
      <w:r w:rsidRPr="00897BE8">
        <w:rPr>
          <w:color w:val="5B9BD5" w:themeColor="accent1"/>
          <w:sz w:val="36"/>
        </w:rPr>
        <w:t xml:space="preserve"> </w:t>
      </w:r>
      <w:r>
        <w:rPr>
          <w:color w:val="5B9BD5" w:themeColor="accent1"/>
          <w:sz w:val="36"/>
        </w:rPr>
        <w:t>– Submission Session</w:t>
      </w:r>
      <w:bookmarkEnd w:id="485"/>
      <w:bookmarkEnd w:id="486"/>
    </w:p>
    <w:p w14:paraId="38B2025E" w14:textId="0B2CD94B" w:rsidR="00146347" w:rsidRDefault="007B120B" w:rsidP="008D764E">
      <w:pPr>
        <w:rPr>
          <w:color w:val="5B9BD5" w:themeColor="accent1"/>
        </w:rPr>
      </w:pPr>
      <w:r>
        <w:rPr>
          <w:color w:val="5B9BD5" w:themeColor="accent1"/>
          <w:sz w:val="36"/>
        </w:rPr>
        <w:pict w14:anchorId="3168CE9B">
          <v:shape id="_x0000_i1062" type="#_x0000_t75" style="width:7in;height:284.25pt">
            <v:imagedata r:id="rId79" o:title="Student Logined (Submissions Hover)"/>
          </v:shape>
        </w:pict>
      </w:r>
      <w:r w:rsidR="00146347" w:rsidRPr="00146347">
        <w:rPr>
          <w:color w:val="5B9BD5" w:themeColor="accent1"/>
        </w:rPr>
        <w:t xml:space="preserve"> </w:t>
      </w:r>
      <w:bookmarkStart w:id="487" w:name="_Hlk477809402"/>
      <w:r w:rsidR="00146347">
        <w:rPr>
          <w:color w:val="5B9BD5" w:themeColor="accent1"/>
        </w:rPr>
        <w:t>Figure 4</w:t>
      </w:r>
      <w:ins w:id="488" w:author="ChiKin Lee" w:date="2017-03-31T00:19:00Z">
        <w:r w:rsidR="00AC0E4E">
          <w:rPr>
            <w:color w:val="5B9BD5" w:themeColor="accent1"/>
          </w:rPr>
          <w:t>4</w:t>
        </w:r>
      </w:ins>
      <w:del w:id="489" w:author="ChiKin Lee" w:date="2017-03-31T00:19:00Z">
        <w:r w:rsidR="00146347" w:rsidDel="00AC0E4E">
          <w:rPr>
            <w:color w:val="5B9BD5" w:themeColor="accent1"/>
          </w:rPr>
          <w:delText>2</w:delText>
        </w:r>
      </w:del>
      <w:r w:rsidR="00146347" w:rsidRPr="008D6879">
        <w:rPr>
          <w:color w:val="5B9BD5" w:themeColor="accent1"/>
        </w:rPr>
        <w:t xml:space="preserve"> –</w:t>
      </w:r>
      <w:r w:rsidR="00146347">
        <w:rPr>
          <w:color w:val="5B9BD5" w:themeColor="accent1"/>
        </w:rPr>
        <w:t xml:space="preserve">  </w:t>
      </w:r>
      <w:r w:rsidR="00146347" w:rsidRPr="00146347">
        <w:rPr>
          <w:color w:val="5B9BD5" w:themeColor="accent1"/>
        </w:rPr>
        <w:t xml:space="preserve">Student </w:t>
      </w:r>
      <w:r w:rsidR="00146347">
        <w:rPr>
          <w:color w:val="5B9BD5" w:themeColor="accent1"/>
        </w:rPr>
        <w:t>Logged-in</w:t>
      </w:r>
      <w:r w:rsidR="00146347" w:rsidRPr="00146347">
        <w:rPr>
          <w:color w:val="5B9BD5" w:themeColor="accent1"/>
        </w:rPr>
        <w:t xml:space="preserve"> (Submissions Hover)</w:t>
      </w:r>
      <w:bookmarkEnd w:id="487"/>
    </w:p>
    <w:p w14:paraId="1370ED71" w14:textId="6E55ABF0" w:rsidR="00146347" w:rsidRDefault="00146347" w:rsidP="008D764E">
      <w:r>
        <w:t xml:space="preserve">Students can either </w:t>
      </w:r>
      <w:r w:rsidR="005974F6">
        <w:fldChar w:fldCharType="begin"/>
      </w:r>
      <w:ins w:id="490" w:author="ChiKin Lee" w:date="2017-03-31T00:34:00Z">
        <w:r w:rsidR="00AC30BB">
          <w:instrText>HYPERLINK  \l "Figure45"</w:instrText>
        </w:r>
      </w:ins>
      <w:del w:id="491" w:author="ChiKin Lee" w:date="2017-03-31T00:34:00Z">
        <w:r w:rsidR="005974F6" w:rsidDel="00AC30BB">
          <w:delInstrText xml:space="preserve"> HYPERLINK \l "Figure43" </w:delInstrText>
        </w:r>
      </w:del>
      <w:ins w:id="492" w:author="ChiKin Lee" w:date="2017-03-31T00:34:00Z"/>
      <w:r w:rsidR="005974F6">
        <w:fldChar w:fldCharType="separate"/>
      </w:r>
      <w:r w:rsidRPr="00364BAF">
        <w:rPr>
          <w:rStyle w:val="Hyperlink"/>
        </w:rPr>
        <w:t>add submis</w:t>
      </w:r>
      <w:r w:rsidRPr="00364BAF">
        <w:rPr>
          <w:rStyle w:val="Hyperlink"/>
        </w:rPr>
        <w:t>s</w:t>
      </w:r>
      <w:r w:rsidRPr="00364BAF">
        <w:rPr>
          <w:rStyle w:val="Hyperlink"/>
        </w:rPr>
        <w:t>i</w:t>
      </w:r>
      <w:r w:rsidRPr="00364BAF">
        <w:rPr>
          <w:rStyle w:val="Hyperlink"/>
        </w:rPr>
        <w:t>on</w:t>
      </w:r>
      <w:r w:rsidR="005974F6">
        <w:rPr>
          <w:rStyle w:val="Hyperlink"/>
        </w:rPr>
        <w:fldChar w:fldCharType="end"/>
      </w:r>
      <w:r>
        <w:t xml:space="preserve"> to the project they assigned or </w:t>
      </w:r>
      <w:hyperlink w:anchor="Figure44" w:history="1">
        <w:r w:rsidRPr="00F85027">
          <w:rPr>
            <w:rStyle w:val="Hyperlink"/>
          </w:rPr>
          <w:t>vi</w:t>
        </w:r>
        <w:r w:rsidRPr="00F85027">
          <w:rPr>
            <w:rStyle w:val="Hyperlink"/>
          </w:rPr>
          <w:t>e</w:t>
        </w:r>
        <w:r w:rsidRPr="00F85027">
          <w:rPr>
            <w:rStyle w:val="Hyperlink"/>
          </w:rPr>
          <w:t>w</w:t>
        </w:r>
      </w:hyperlink>
      <w:r>
        <w:t xml:space="preserve"> their own submissions.</w:t>
      </w:r>
    </w:p>
    <w:p w14:paraId="5023E0C2" w14:textId="77777777" w:rsidR="00146347" w:rsidRDefault="00146347">
      <w:r>
        <w:br w:type="page"/>
      </w:r>
    </w:p>
    <w:p w14:paraId="176A1482" w14:textId="03B5A259" w:rsidR="00364BAF" w:rsidRDefault="007B120B" w:rsidP="008D764E">
      <w:pPr>
        <w:rPr>
          <w:color w:val="5B9BD5" w:themeColor="accent1"/>
        </w:rPr>
      </w:pPr>
      <w:bookmarkStart w:id="493" w:name="Figure45"/>
      <w:r>
        <w:rPr>
          <w:color w:val="5B9BD5" w:themeColor="accent1"/>
        </w:rPr>
        <w:lastRenderedPageBreak/>
        <w:pict w14:anchorId="271AA015">
          <v:shape id="_x0000_i1063" type="#_x0000_t75" style="width:7in;height:284.25pt">
            <v:imagedata r:id="rId80" o:title="Student-Submissions Session (Add)"/>
          </v:shape>
        </w:pict>
      </w:r>
      <w:bookmarkEnd w:id="493"/>
      <w:r w:rsidR="00364BAF" w:rsidRPr="00364BAF">
        <w:rPr>
          <w:color w:val="5B9BD5" w:themeColor="accent1"/>
        </w:rPr>
        <w:t xml:space="preserve"> </w:t>
      </w:r>
      <w:bookmarkStart w:id="494" w:name="_Hlk477810352"/>
      <w:r w:rsidR="00364BAF">
        <w:rPr>
          <w:color w:val="5B9BD5" w:themeColor="accent1"/>
        </w:rPr>
        <w:t>Figure 4</w:t>
      </w:r>
      <w:ins w:id="495" w:author="ChiKin Lee" w:date="2017-03-31T00:19:00Z">
        <w:r w:rsidR="00AC0E4E">
          <w:rPr>
            <w:color w:val="5B9BD5" w:themeColor="accent1"/>
          </w:rPr>
          <w:t>5</w:t>
        </w:r>
      </w:ins>
      <w:del w:id="496" w:author="ChiKin Lee" w:date="2017-03-31T00:19:00Z">
        <w:r w:rsidR="00364BAF" w:rsidDel="00AC0E4E">
          <w:rPr>
            <w:color w:val="5B9BD5" w:themeColor="accent1"/>
          </w:rPr>
          <w:delText>3</w:delText>
        </w:r>
      </w:del>
      <w:r w:rsidR="00364BAF" w:rsidRPr="008D6879">
        <w:rPr>
          <w:color w:val="5B9BD5" w:themeColor="accent1"/>
        </w:rPr>
        <w:t xml:space="preserve"> –</w:t>
      </w:r>
      <w:r w:rsidR="00364BAF">
        <w:rPr>
          <w:color w:val="5B9BD5" w:themeColor="accent1"/>
        </w:rPr>
        <w:t xml:space="preserve">  </w:t>
      </w:r>
      <w:bookmarkEnd w:id="494"/>
      <w:r w:rsidR="00364BAF" w:rsidRPr="00364BAF">
        <w:rPr>
          <w:color w:val="5B9BD5" w:themeColor="accent1"/>
        </w:rPr>
        <w:t>Student-Submissions Session (Add)</w:t>
      </w:r>
    </w:p>
    <w:p w14:paraId="2C25B495" w14:textId="77777777" w:rsidR="00F85027" w:rsidRDefault="00F85027" w:rsidP="008D764E">
      <w:r w:rsidRPr="00F85027">
        <w:t>All fields with asterisk are mandatory</w:t>
      </w:r>
    </w:p>
    <w:p w14:paraId="7B59666F" w14:textId="77777777" w:rsidR="00F85027" w:rsidRDefault="00F85027">
      <w:r>
        <w:br w:type="page"/>
      </w:r>
    </w:p>
    <w:p w14:paraId="1B2443DE" w14:textId="4909C664" w:rsidR="00F85027" w:rsidRDefault="007B120B" w:rsidP="008D764E">
      <w:pPr>
        <w:rPr>
          <w:color w:val="5B9BD5" w:themeColor="accent1"/>
        </w:rPr>
      </w:pPr>
      <w:bookmarkStart w:id="497" w:name="Figure44"/>
      <w:del w:id="498" w:author="ChiKin Lee" w:date="2017-03-30T22:24:00Z">
        <w:r w:rsidDel="00916090">
          <w:lastRenderedPageBreak/>
          <w:pict w14:anchorId="1E5CADEE">
            <v:shape id="_x0000_i1064" type="#_x0000_t75" style="width:7in;height:284.25pt">
              <v:imagedata r:id="rId81" o:title="Student-Submissions Session (View All)"/>
            </v:shape>
          </w:pict>
        </w:r>
        <w:bookmarkEnd w:id="497"/>
        <w:r w:rsidR="00F85027" w:rsidRPr="00F85027" w:rsidDel="00916090">
          <w:rPr>
            <w:color w:val="5B9BD5" w:themeColor="accent1"/>
          </w:rPr>
          <w:delText xml:space="preserve"> </w:delText>
        </w:r>
      </w:del>
      <w:bookmarkStart w:id="499" w:name="_Hlk477810568"/>
      <w:ins w:id="500" w:author="ChiKin Lee" w:date="2017-03-30T22:26:00Z">
        <w:r w:rsidR="00527F00">
          <w:rPr>
            <w:noProof/>
            <w:color w:val="5B9BD5" w:themeColor="accent1"/>
          </w:rPr>
          <w:drawing>
            <wp:inline distT="0" distB="0" distL="0" distR="0" wp14:anchorId="67349FB3" wp14:editId="4311887F">
              <wp:extent cx="6404610" cy="360235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tudent-Submissions Session (View All).png"/>
                      <pic:cNvPicPr/>
                    </pic:nvPicPr>
                    <pic:blipFill>
                      <a:blip r:embed="rId82">
                        <a:extLst>
                          <a:ext uri="{28A0092B-C50C-407E-A947-70E740481C1C}">
                            <a14:useLocalDpi xmlns:a14="http://schemas.microsoft.com/office/drawing/2010/main" val="0"/>
                          </a:ext>
                        </a:extLst>
                      </a:blip>
                      <a:stretch>
                        <a:fillRect/>
                      </a:stretch>
                    </pic:blipFill>
                    <pic:spPr>
                      <a:xfrm>
                        <a:off x="0" y="0"/>
                        <a:ext cx="6404610" cy="3602355"/>
                      </a:xfrm>
                      <a:prstGeom prst="rect">
                        <a:avLst/>
                      </a:prstGeom>
                    </pic:spPr>
                  </pic:pic>
                </a:graphicData>
              </a:graphic>
            </wp:inline>
          </w:drawing>
        </w:r>
      </w:ins>
      <w:r w:rsidR="00F85027">
        <w:rPr>
          <w:color w:val="5B9BD5" w:themeColor="accent1"/>
        </w:rPr>
        <w:t xml:space="preserve">Figure </w:t>
      </w:r>
      <w:del w:id="501" w:author="ChiKin Lee" w:date="2017-03-31T00:19:00Z">
        <w:r w:rsidR="00F85027" w:rsidDel="00AC0E4E">
          <w:rPr>
            <w:color w:val="5B9BD5" w:themeColor="accent1"/>
          </w:rPr>
          <w:delText>44</w:delText>
        </w:r>
        <w:r w:rsidR="00F85027" w:rsidRPr="008D6879" w:rsidDel="00AC0E4E">
          <w:rPr>
            <w:color w:val="5B9BD5" w:themeColor="accent1"/>
          </w:rPr>
          <w:delText xml:space="preserve"> </w:delText>
        </w:r>
      </w:del>
      <w:ins w:id="502" w:author="ChiKin Lee" w:date="2017-03-31T00:19:00Z">
        <w:r w:rsidR="00AC0E4E">
          <w:rPr>
            <w:color w:val="5B9BD5" w:themeColor="accent1"/>
          </w:rPr>
          <w:t>4</w:t>
        </w:r>
        <w:r w:rsidR="00AC0E4E">
          <w:rPr>
            <w:color w:val="5B9BD5" w:themeColor="accent1"/>
          </w:rPr>
          <w:t xml:space="preserve">6 </w:t>
        </w:r>
      </w:ins>
      <w:r w:rsidR="00F85027" w:rsidRPr="008D6879">
        <w:rPr>
          <w:color w:val="5B9BD5" w:themeColor="accent1"/>
        </w:rPr>
        <w:t>–</w:t>
      </w:r>
      <w:r w:rsidR="00F85027">
        <w:rPr>
          <w:color w:val="5B9BD5" w:themeColor="accent1"/>
        </w:rPr>
        <w:t xml:space="preserve">  </w:t>
      </w:r>
      <w:bookmarkStart w:id="503" w:name="_Hlk477810641"/>
      <w:r w:rsidR="00F85027" w:rsidRPr="00F85027">
        <w:rPr>
          <w:color w:val="5B9BD5" w:themeColor="accent1"/>
        </w:rPr>
        <w:t>Student</w:t>
      </w:r>
      <w:bookmarkEnd w:id="503"/>
      <w:r w:rsidR="00F85027" w:rsidRPr="00F85027">
        <w:rPr>
          <w:color w:val="5B9BD5" w:themeColor="accent1"/>
        </w:rPr>
        <w:t>-Submissions Session (View All)</w:t>
      </w:r>
      <w:bookmarkEnd w:id="499"/>
    </w:p>
    <w:p w14:paraId="452C2111" w14:textId="237FFA15" w:rsidR="00F85027" w:rsidRDefault="00F85027" w:rsidP="008D764E">
      <w:r>
        <w:t xml:space="preserve">All current </w:t>
      </w:r>
      <w:bookmarkStart w:id="504" w:name="_Hlk477819614"/>
      <w:r>
        <w:t>student’s own submissions will be listed</w:t>
      </w:r>
      <w:bookmarkEnd w:id="504"/>
      <w:r>
        <w:t xml:space="preserve">. Student can either </w:t>
      </w:r>
      <w:r w:rsidR="005974F6">
        <w:fldChar w:fldCharType="begin"/>
      </w:r>
      <w:ins w:id="505" w:author="ChiKin Lee" w:date="2017-03-31T00:35:00Z">
        <w:r w:rsidR="00AC30BB">
          <w:instrText>HYPERLINK  \l "Figure47"</w:instrText>
        </w:r>
      </w:ins>
      <w:del w:id="506" w:author="ChiKin Lee" w:date="2017-03-31T00:35:00Z">
        <w:r w:rsidR="005974F6" w:rsidDel="00AC30BB">
          <w:delInstrText xml:space="preserve"> HYPERLINK \l "Figure45" </w:delInstrText>
        </w:r>
      </w:del>
      <w:ins w:id="507" w:author="ChiKin Lee" w:date="2017-03-31T00:35:00Z"/>
      <w:r w:rsidR="005974F6">
        <w:fldChar w:fldCharType="separate"/>
      </w:r>
      <w:r w:rsidRPr="00F85027">
        <w:rPr>
          <w:rStyle w:val="Hyperlink"/>
        </w:rPr>
        <w:t>vi</w:t>
      </w:r>
      <w:r w:rsidRPr="00F85027">
        <w:rPr>
          <w:rStyle w:val="Hyperlink"/>
        </w:rPr>
        <w:t>e</w:t>
      </w:r>
      <w:r w:rsidRPr="00F85027">
        <w:rPr>
          <w:rStyle w:val="Hyperlink"/>
        </w:rPr>
        <w:t>w</w:t>
      </w:r>
      <w:r w:rsidR="005974F6">
        <w:rPr>
          <w:rStyle w:val="Hyperlink"/>
        </w:rPr>
        <w:fldChar w:fldCharType="end"/>
      </w:r>
      <w:r>
        <w:t xml:space="preserve"> submissions details or add</w:t>
      </w:r>
      <w:ins w:id="508" w:author="ChiKin Lee" w:date="2017-03-30T22:24:00Z">
        <w:r w:rsidR="00527F00" w:rsidRPr="00527F00">
          <w:t xml:space="preserve"> Additional Note</w:t>
        </w:r>
      </w:ins>
      <w:del w:id="509" w:author="ChiKin Lee" w:date="2017-03-30T22:24:00Z">
        <w:r w:rsidDel="00527F00">
          <w:delText xml:space="preserve"> </w:delText>
        </w:r>
        <w:r w:rsidRPr="00F85027" w:rsidDel="00527F00">
          <w:delText>clarification</w:delText>
        </w:r>
      </w:del>
      <w:r>
        <w:t>.</w:t>
      </w:r>
    </w:p>
    <w:p w14:paraId="3C02FFAB" w14:textId="77777777" w:rsidR="00F85027" w:rsidRDefault="00F85027">
      <w:r>
        <w:br w:type="page"/>
      </w:r>
    </w:p>
    <w:p w14:paraId="5B44E960" w14:textId="7AE45D65" w:rsidR="00F85027" w:rsidRDefault="007B120B" w:rsidP="008D764E">
      <w:pPr>
        <w:rPr>
          <w:color w:val="5B9BD5" w:themeColor="accent1"/>
        </w:rPr>
      </w:pPr>
      <w:del w:id="510" w:author="ChiKin Lee" w:date="2017-03-30T21:53:00Z">
        <w:r w:rsidDel="005F4A5E">
          <w:lastRenderedPageBreak/>
          <w:pict w14:anchorId="488FADE5">
            <v:shape id="_x0000_i1179" type="#_x0000_t75" style="width:7in;height:284.25pt">
              <v:imagedata r:id="rId83" o:title="Student-Submissions Session (View Entry Details (Top))"/>
            </v:shape>
          </w:pict>
        </w:r>
        <w:r w:rsidR="00F85027" w:rsidRPr="00F85027" w:rsidDel="005F4A5E">
          <w:rPr>
            <w:color w:val="5B9BD5" w:themeColor="accent1"/>
          </w:rPr>
          <w:delText xml:space="preserve"> </w:delText>
        </w:r>
      </w:del>
      <w:bookmarkStart w:id="511" w:name="Figure47"/>
      <w:ins w:id="512" w:author="ChiKin Lee" w:date="2017-03-30T21:53:00Z">
        <w:r w:rsidR="005F4A5E">
          <w:rPr>
            <w:noProof/>
            <w:color w:val="5B9BD5" w:themeColor="accent1"/>
          </w:rPr>
          <w:drawing>
            <wp:inline distT="0" distB="0" distL="0" distR="0" wp14:anchorId="269B12D5" wp14:editId="3860FC92">
              <wp:extent cx="6404610" cy="360235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Admin-Submissions Session (View Entry Details-Top).png"/>
                      <pic:cNvPicPr/>
                    </pic:nvPicPr>
                    <pic:blipFill>
                      <a:blip r:embed="rId84">
                        <a:extLst>
                          <a:ext uri="{28A0092B-C50C-407E-A947-70E740481C1C}">
                            <a14:useLocalDpi xmlns:a14="http://schemas.microsoft.com/office/drawing/2010/main" val="0"/>
                          </a:ext>
                        </a:extLst>
                      </a:blip>
                      <a:stretch>
                        <a:fillRect/>
                      </a:stretch>
                    </pic:blipFill>
                    <pic:spPr>
                      <a:xfrm>
                        <a:off x="0" y="0"/>
                        <a:ext cx="6404610" cy="3602355"/>
                      </a:xfrm>
                      <a:prstGeom prst="rect">
                        <a:avLst/>
                      </a:prstGeom>
                    </pic:spPr>
                  </pic:pic>
                </a:graphicData>
              </a:graphic>
            </wp:inline>
          </w:drawing>
        </w:r>
      </w:ins>
      <w:bookmarkEnd w:id="511"/>
      <w:r w:rsidR="00F85027">
        <w:rPr>
          <w:color w:val="5B9BD5" w:themeColor="accent1"/>
        </w:rPr>
        <w:t xml:space="preserve">Figure </w:t>
      </w:r>
      <w:del w:id="513" w:author="ChiKin Lee" w:date="2017-03-31T00:19:00Z">
        <w:r w:rsidR="00F85027" w:rsidDel="00AC0E4E">
          <w:rPr>
            <w:color w:val="5B9BD5" w:themeColor="accent1"/>
          </w:rPr>
          <w:delText>45</w:delText>
        </w:r>
        <w:r w:rsidR="00F85027" w:rsidRPr="008D6879" w:rsidDel="00AC0E4E">
          <w:rPr>
            <w:color w:val="5B9BD5" w:themeColor="accent1"/>
          </w:rPr>
          <w:delText xml:space="preserve"> </w:delText>
        </w:r>
      </w:del>
      <w:ins w:id="514" w:author="ChiKin Lee" w:date="2017-03-31T00:19:00Z">
        <w:r w:rsidR="00AC0E4E">
          <w:rPr>
            <w:color w:val="5B9BD5" w:themeColor="accent1"/>
          </w:rPr>
          <w:t>4</w:t>
        </w:r>
        <w:r w:rsidR="00AC0E4E">
          <w:rPr>
            <w:color w:val="5B9BD5" w:themeColor="accent1"/>
          </w:rPr>
          <w:t>7</w:t>
        </w:r>
        <w:r w:rsidR="00AC0E4E" w:rsidRPr="008D6879">
          <w:rPr>
            <w:color w:val="5B9BD5" w:themeColor="accent1"/>
          </w:rPr>
          <w:t xml:space="preserve"> </w:t>
        </w:r>
      </w:ins>
      <w:r w:rsidR="00F85027" w:rsidRPr="008D6879">
        <w:rPr>
          <w:color w:val="5B9BD5" w:themeColor="accent1"/>
        </w:rPr>
        <w:t>–</w:t>
      </w:r>
      <w:r w:rsidR="00F85027">
        <w:rPr>
          <w:color w:val="5B9BD5" w:themeColor="accent1"/>
        </w:rPr>
        <w:t xml:space="preserve">  </w:t>
      </w:r>
      <w:bookmarkStart w:id="515" w:name="_Hlk477810721"/>
      <w:r w:rsidR="00F85027" w:rsidRPr="00F85027">
        <w:rPr>
          <w:color w:val="5B9BD5" w:themeColor="accent1"/>
        </w:rPr>
        <w:t>Student</w:t>
      </w:r>
      <w:bookmarkEnd w:id="515"/>
      <w:r w:rsidR="00F85027">
        <w:rPr>
          <w:color w:val="5B9BD5" w:themeColor="accent1"/>
        </w:rPr>
        <w:t xml:space="preserve"> </w:t>
      </w:r>
      <w:r w:rsidR="00F85027" w:rsidRPr="00442BF0">
        <w:rPr>
          <w:color w:val="5B9BD5" w:themeColor="accent1"/>
        </w:rPr>
        <w:t>-</w:t>
      </w:r>
      <w:r w:rsidR="00F85027">
        <w:rPr>
          <w:color w:val="5B9BD5" w:themeColor="accent1"/>
        </w:rPr>
        <w:t xml:space="preserve"> </w:t>
      </w:r>
      <w:r w:rsidR="00F85027" w:rsidRPr="00442BF0">
        <w:rPr>
          <w:color w:val="5B9BD5" w:themeColor="accent1"/>
        </w:rPr>
        <w:t>Submissions Session (View Entry Details (Top))</w:t>
      </w:r>
    </w:p>
    <w:p w14:paraId="7F899D14" w14:textId="5977EC78" w:rsidR="00F85027" w:rsidRDefault="00F85027" w:rsidP="00F85027">
      <w:pPr>
        <w:rPr>
          <w:color w:val="5B9BD5" w:themeColor="accent1"/>
        </w:rPr>
      </w:pPr>
      <w:del w:id="516" w:author="ChiKin Lee" w:date="2017-03-30T21:53:00Z">
        <w:r w:rsidDel="005F4A5E">
          <w:rPr>
            <w:noProof/>
            <w:color w:val="5B9BD5" w:themeColor="accent1"/>
          </w:rPr>
          <w:drawing>
            <wp:inline distT="0" distB="0" distL="0" distR="0" wp14:anchorId="31139A71" wp14:editId="347764DA">
              <wp:extent cx="6400800" cy="3599180"/>
              <wp:effectExtent l="0" t="0" r="0" b="1270"/>
              <wp:docPr id="9" name="Picture 9" descr="Instructor-Submissions Session (View Entry Details-Bottom(Clarif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3" descr="Instructor-Submissions Session (View Entry Details-Bottom(Clarification))"/>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400800" cy="3599180"/>
                      </a:xfrm>
                      <a:prstGeom prst="rect">
                        <a:avLst/>
                      </a:prstGeom>
                      <a:noFill/>
                      <a:ln>
                        <a:noFill/>
                      </a:ln>
                    </pic:spPr>
                  </pic:pic>
                </a:graphicData>
              </a:graphic>
            </wp:inline>
          </w:drawing>
        </w:r>
      </w:del>
      <w:ins w:id="517" w:author="ChiKin Lee" w:date="2017-03-30T22:27:00Z">
        <w:r w:rsidR="00527F00">
          <w:rPr>
            <w:noProof/>
            <w:color w:val="5B9BD5" w:themeColor="accent1"/>
          </w:rPr>
          <w:drawing>
            <wp:inline distT="0" distB="0" distL="0" distR="0" wp14:anchorId="0F4F6CC7" wp14:editId="4B3B1782">
              <wp:extent cx="6404610" cy="360235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nstructor-Submissions Session (View Entry Details-Bottom(Clarification)).png"/>
                      <pic:cNvPicPr/>
                    </pic:nvPicPr>
                    <pic:blipFill>
                      <a:blip r:embed="rId65">
                        <a:extLst>
                          <a:ext uri="{28A0092B-C50C-407E-A947-70E740481C1C}">
                            <a14:useLocalDpi xmlns:a14="http://schemas.microsoft.com/office/drawing/2010/main" val="0"/>
                          </a:ext>
                        </a:extLst>
                      </a:blip>
                      <a:stretch>
                        <a:fillRect/>
                      </a:stretch>
                    </pic:blipFill>
                    <pic:spPr>
                      <a:xfrm>
                        <a:off x="0" y="0"/>
                        <a:ext cx="6404610" cy="3602355"/>
                      </a:xfrm>
                      <a:prstGeom prst="rect">
                        <a:avLst/>
                      </a:prstGeom>
                    </pic:spPr>
                  </pic:pic>
                </a:graphicData>
              </a:graphic>
            </wp:inline>
          </w:drawing>
        </w:r>
      </w:ins>
      <w:r>
        <w:rPr>
          <w:color w:val="5B9BD5" w:themeColor="accent1"/>
        </w:rPr>
        <w:t xml:space="preserve">Figure </w:t>
      </w:r>
      <w:del w:id="518" w:author="ChiKin Lee" w:date="2017-03-31T00:19:00Z">
        <w:r w:rsidDel="00AC0E4E">
          <w:rPr>
            <w:color w:val="5B9BD5" w:themeColor="accent1"/>
          </w:rPr>
          <w:delText>46</w:delText>
        </w:r>
        <w:r w:rsidRPr="008D6879" w:rsidDel="00AC0E4E">
          <w:rPr>
            <w:color w:val="5B9BD5" w:themeColor="accent1"/>
          </w:rPr>
          <w:delText xml:space="preserve"> </w:delText>
        </w:r>
      </w:del>
      <w:ins w:id="519" w:author="ChiKin Lee" w:date="2017-03-31T00:19:00Z">
        <w:r w:rsidR="00AC0E4E">
          <w:rPr>
            <w:color w:val="5B9BD5" w:themeColor="accent1"/>
          </w:rPr>
          <w:t>4</w:t>
        </w:r>
        <w:r w:rsidR="00AC0E4E">
          <w:rPr>
            <w:color w:val="5B9BD5" w:themeColor="accent1"/>
          </w:rPr>
          <w:t>8</w:t>
        </w:r>
        <w:r w:rsidR="00AC0E4E" w:rsidRPr="008D6879">
          <w:rPr>
            <w:color w:val="5B9BD5" w:themeColor="accent1"/>
          </w:rPr>
          <w:t xml:space="preserve"> </w:t>
        </w:r>
      </w:ins>
      <w:r w:rsidRPr="008D6879">
        <w:rPr>
          <w:color w:val="5B9BD5" w:themeColor="accent1"/>
        </w:rPr>
        <w:t>–</w:t>
      </w:r>
      <w:r>
        <w:rPr>
          <w:color w:val="5B9BD5" w:themeColor="accent1"/>
        </w:rPr>
        <w:t xml:space="preserve">  </w:t>
      </w:r>
      <w:bookmarkStart w:id="520" w:name="_Hlk477810736"/>
      <w:r w:rsidRPr="00F85027">
        <w:rPr>
          <w:color w:val="5B9BD5" w:themeColor="accent1"/>
        </w:rPr>
        <w:t>Student</w:t>
      </w:r>
      <w:r w:rsidRPr="00442BF0">
        <w:rPr>
          <w:color w:val="5B9BD5" w:themeColor="accent1"/>
        </w:rPr>
        <w:t xml:space="preserve"> </w:t>
      </w:r>
      <w:bookmarkEnd w:id="520"/>
      <w:r w:rsidRPr="00442BF0">
        <w:rPr>
          <w:color w:val="5B9BD5" w:themeColor="accent1"/>
        </w:rPr>
        <w:t>-</w:t>
      </w:r>
      <w:r w:rsidRPr="003A1A2E">
        <w:t xml:space="preserve"> </w:t>
      </w:r>
      <w:r w:rsidRPr="003A1A2E">
        <w:rPr>
          <w:color w:val="5B9BD5" w:themeColor="accent1"/>
        </w:rPr>
        <w:t>Submissions Session (View Entry Details-</w:t>
      </w:r>
      <w:r w:rsidRPr="00883929">
        <w:t xml:space="preserve"> </w:t>
      </w:r>
      <w:r w:rsidRPr="00883929">
        <w:rPr>
          <w:color w:val="5B9BD5" w:themeColor="accent1"/>
        </w:rPr>
        <w:t xml:space="preserve">Clarification </w:t>
      </w:r>
      <w:r w:rsidRPr="003A1A2E">
        <w:rPr>
          <w:color w:val="5B9BD5" w:themeColor="accent1"/>
        </w:rPr>
        <w:t>(Bottom))</w:t>
      </w:r>
    </w:p>
    <w:p w14:paraId="5D5C180D" w14:textId="3F5EF5A6" w:rsidR="00F85027" w:rsidDel="00211D7B" w:rsidRDefault="00F85027" w:rsidP="00FA2370">
      <w:pPr>
        <w:rPr>
          <w:del w:id="521" w:author="ChiKin Lee" w:date="2017-03-30T21:53:00Z"/>
        </w:rPr>
      </w:pPr>
      <w:r>
        <w:t>A</w:t>
      </w:r>
      <w:r w:rsidRPr="00CA3274">
        <w:t xml:space="preserve">s </w:t>
      </w:r>
      <w:r>
        <w:t>figure 4</w:t>
      </w:r>
      <w:ins w:id="522" w:author="ChiKin Lee" w:date="2017-03-31T00:19:00Z">
        <w:r w:rsidR="00AC0E4E">
          <w:t>7</w:t>
        </w:r>
      </w:ins>
      <w:del w:id="523" w:author="ChiKin Lee" w:date="2017-03-31T00:19:00Z">
        <w:r w:rsidDel="00AC0E4E">
          <w:delText>5</w:delText>
        </w:r>
      </w:del>
      <w:r>
        <w:t>~4</w:t>
      </w:r>
      <w:ins w:id="524" w:author="ChiKin Lee" w:date="2017-03-31T00:19:00Z">
        <w:r w:rsidR="00AC0E4E">
          <w:t>8</w:t>
        </w:r>
      </w:ins>
      <w:del w:id="525" w:author="ChiKin Lee" w:date="2017-03-31T00:19:00Z">
        <w:r w:rsidDel="00AC0E4E">
          <w:delText>6</w:delText>
        </w:r>
      </w:del>
      <w:r w:rsidRPr="00CA3274">
        <w:t xml:space="preserve"> shown</w:t>
      </w:r>
      <w:r>
        <w:t>,</w:t>
      </w:r>
      <w:r w:rsidRPr="00CA3274">
        <w:t xml:space="preserve"> when </w:t>
      </w:r>
      <w:r w:rsidRPr="00F85027">
        <w:t xml:space="preserve">Student </w:t>
      </w:r>
      <w:r>
        <w:t xml:space="preserve">clicked </w:t>
      </w:r>
      <w:r w:rsidRPr="00404E35">
        <w:t>View</w:t>
      </w:r>
      <w:r>
        <w:t xml:space="preserve">, the </w:t>
      </w:r>
      <w:r w:rsidRPr="00CD249E">
        <w:t>corresponding</w:t>
      </w:r>
      <w:r>
        <w:t xml:space="preserve"> submission detail will be showed including the main property and</w:t>
      </w:r>
      <w:ins w:id="526" w:author="ChiKin Lee" w:date="2017-03-30T21:54:00Z">
        <w:r w:rsidR="00211D7B">
          <w:t xml:space="preserve"> </w:t>
        </w:r>
        <w:r w:rsidR="00211D7B" w:rsidRPr="00211D7B">
          <w:t>Additional Note</w:t>
        </w:r>
      </w:ins>
      <w:del w:id="527" w:author="ChiKin Lee" w:date="2017-03-30T21:54:00Z">
        <w:r w:rsidDel="00211D7B">
          <w:delText xml:space="preserve"> clarification</w:delText>
        </w:r>
      </w:del>
      <w:r>
        <w:t>.</w:t>
      </w:r>
      <w:ins w:id="528" w:author="ChiKin Lee" w:date="2017-03-30T22:27:00Z">
        <w:r w:rsidR="00C01377">
          <w:t xml:space="preserve"> </w:t>
        </w:r>
      </w:ins>
      <w:ins w:id="529" w:author="ChiKin Lee" w:date="2017-03-30T22:28:00Z">
        <w:r w:rsidR="00C01377">
          <w:fldChar w:fldCharType="begin"/>
        </w:r>
        <w:r w:rsidR="00C01377">
          <w:instrText xml:space="preserve"> HYPERLINK  \l "Figure37" </w:instrText>
        </w:r>
        <w:r w:rsidR="00C01377">
          <w:fldChar w:fldCharType="separate"/>
        </w:r>
        <w:r w:rsidR="00C01377" w:rsidRPr="00C01377">
          <w:rPr>
            <w:rStyle w:val="Hyperlink"/>
          </w:rPr>
          <w:t>Whe</w:t>
        </w:r>
        <w:r w:rsidR="00C01377" w:rsidRPr="00C01377">
          <w:rPr>
            <w:rStyle w:val="Hyperlink"/>
          </w:rPr>
          <w:t>n</w:t>
        </w:r>
        <w:r w:rsidR="00C01377" w:rsidRPr="00C01377">
          <w:rPr>
            <w:rStyle w:val="Hyperlink"/>
          </w:rPr>
          <w:t xml:space="preserve"> Add Ad</w:t>
        </w:r>
        <w:r w:rsidR="00C01377" w:rsidRPr="00C01377">
          <w:rPr>
            <w:rStyle w:val="Hyperlink"/>
          </w:rPr>
          <w:t>d</w:t>
        </w:r>
        <w:r w:rsidR="00C01377" w:rsidRPr="00C01377">
          <w:rPr>
            <w:rStyle w:val="Hyperlink"/>
          </w:rPr>
          <w:t xml:space="preserve">itional </w:t>
        </w:r>
        <w:r w:rsidR="00C01377" w:rsidRPr="00C01377">
          <w:rPr>
            <w:rStyle w:val="Hyperlink"/>
          </w:rPr>
          <w:t>N</w:t>
        </w:r>
        <w:r w:rsidR="00C01377" w:rsidRPr="00C01377">
          <w:rPr>
            <w:rStyle w:val="Hyperlink"/>
          </w:rPr>
          <w:t>ote clicked</w:t>
        </w:r>
        <w:r w:rsidR="00C01377">
          <w:fldChar w:fldCharType="end"/>
        </w:r>
      </w:ins>
    </w:p>
    <w:p w14:paraId="0261A310" w14:textId="74D9ED7A" w:rsidR="00F85027" w:rsidRDefault="00F85027" w:rsidP="00211D7B">
      <w:del w:id="530" w:author="ChiKin Lee" w:date="2017-03-30T21:53:00Z">
        <w:r w:rsidDel="00211D7B">
          <w:delText xml:space="preserve">When </w:delText>
        </w:r>
        <w:r w:rsidR="005974F6" w:rsidDel="00211D7B">
          <w:fldChar w:fldCharType="begin"/>
        </w:r>
        <w:r w:rsidR="005974F6" w:rsidDel="00211D7B">
          <w:delInstrText xml:space="preserve"> HYPERLINK \l "Figure47" </w:delInstrText>
        </w:r>
        <w:r w:rsidR="005974F6" w:rsidDel="00211D7B">
          <w:fldChar w:fldCharType="separate"/>
        </w:r>
        <w:r w:rsidRPr="00F85027" w:rsidDel="00211D7B">
          <w:rPr>
            <w:rStyle w:val="Hyperlink"/>
          </w:rPr>
          <w:delText>Vie</w:delText>
        </w:r>
        <w:r w:rsidRPr="00F85027" w:rsidDel="00211D7B">
          <w:rPr>
            <w:rStyle w:val="Hyperlink"/>
          </w:rPr>
          <w:delText>w</w:delText>
        </w:r>
        <w:r w:rsidR="005974F6" w:rsidDel="00211D7B">
          <w:rPr>
            <w:rStyle w:val="Hyperlink"/>
          </w:rPr>
          <w:fldChar w:fldCharType="end"/>
        </w:r>
        <w:r w:rsidDel="00211D7B">
          <w:delText xml:space="preserve"> is clicked.</w:delText>
        </w:r>
      </w:del>
    </w:p>
    <w:p w14:paraId="3BAF1690" w14:textId="77777777" w:rsidR="00F85027" w:rsidRDefault="00F85027">
      <w:r>
        <w:br w:type="page"/>
      </w:r>
    </w:p>
    <w:p w14:paraId="7C7B856E" w14:textId="689D7F6B" w:rsidR="00F85027" w:rsidDel="005F4A5E" w:rsidRDefault="00F85027" w:rsidP="00F85027">
      <w:pPr>
        <w:spacing w:after="120"/>
        <w:rPr>
          <w:del w:id="531" w:author="ChiKin Lee" w:date="2017-03-30T21:50:00Z"/>
          <w:color w:val="5B9BD5" w:themeColor="accent1"/>
        </w:rPr>
      </w:pPr>
      <w:del w:id="532" w:author="ChiKin Lee" w:date="2017-03-30T21:50:00Z">
        <w:r w:rsidDel="005F4A5E">
          <w:rPr>
            <w:noProof/>
          </w:rPr>
          <w:lastRenderedPageBreak/>
          <w:drawing>
            <wp:inline distT="0" distB="0" distL="0" distR="0" wp14:anchorId="6E638F40" wp14:editId="74CEDFAE">
              <wp:extent cx="6400800" cy="3601720"/>
              <wp:effectExtent l="0" t="0" r="0" b="0"/>
              <wp:docPr id="10" name="Picture 10" descr="C:\Users\lizhi\AppData\Local\Microsoft\Windows\INetCacheContent.Word\Instructor-Submissions Session (View Clarification 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1" descr="C:\Users\lizhi\AppData\Local\Microsoft\Windows\INetCacheContent.Word\Instructor-Submissions Session (View Clarification Detail).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400800" cy="3601720"/>
                      </a:xfrm>
                      <a:prstGeom prst="rect">
                        <a:avLst/>
                      </a:prstGeom>
                      <a:noFill/>
                      <a:ln>
                        <a:noFill/>
                      </a:ln>
                    </pic:spPr>
                  </pic:pic>
                </a:graphicData>
              </a:graphic>
            </wp:inline>
          </w:drawing>
        </w:r>
        <w:r w:rsidRPr="00BA1276" w:rsidDel="005F4A5E">
          <w:rPr>
            <w:color w:val="5B9BD5" w:themeColor="accent1"/>
          </w:rPr>
          <w:delText xml:space="preserve"> </w:delText>
        </w:r>
        <w:bookmarkStart w:id="533" w:name="_Hlk477810975"/>
        <w:r w:rsidDel="005F4A5E">
          <w:rPr>
            <w:color w:val="5B9BD5" w:themeColor="accent1"/>
          </w:rPr>
          <w:delText>Figure 47</w:delText>
        </w:r>
        <w:r w:rsidRPr="008D6879" w:rsidDel="005F4A5E">
          <w:rPr>
            <w:color w:val="5B9BD5" w:themeColor="accent1"/>
          </w:rPr>
          <w:delText xml:space="preserve"> </w:delText>
        </w:r>
        <w:bookmarkEnd w:id="533"/>
        <w:r w:rsidRPr="008D6879" w:rsidDel="005F4A5E">
          <w:rPr>
            <w:color w:val="5B9BD5" w:themeColor="accent1"/>
          </w:rPr>
          <w:delText>–</w:delText>
        </w:r>
        <w:r w:rsidDel="005F4A5E">
          <w:rPr>
            <w:color w:val="5B9BD5" w:themeColor="accent1"/>
          </w:rPr>
          <w:delText xml:space="preserve">  </w:delText>
        </w:r>
        <w:r w:rsidRPr="00F85027" w:rsidDel="005F4A5E">
          <w:rPr>
            <w:color w:val="5B9BD5" w:themeColor="accent1"/>
          </w:rPr>
          <w:delText>Student</w:delText>
        </w:r>
        <w:r w:rsidRPr="00442BF0" w:rsidDel="005F4A5E">
          <w:rPr>
            <w:color w:val="5B9BD5" w:themeColor="accent1"/>
          </w:rPr>
          <w:delText xml:space="preserve"> </w:delText>
        </w:r>
        <w:r w:rsidRPr="00BA1276" w:rsidDel="005F4A5E">
          <w:rPr>
            <w:color w:val="5B9BD5" w:themeColor="accent1"/>
          </w:rPr>
          <w:delText>-Submissions Session (View Clarification Detail)</w:delText>
        </w:r>
      </w:del>
    </w:p>
    <w:p w14:paraId="29BABE7B" w14:textId="14888AEE" w:rsidR="00F85027" w:rsidDel="005F4A5E" w:rsidRDefault="00F85027" w:rsidP="00F85027">
      <w:pPr>
        <w:spacing w:after="120"/>
        <w:rPr>
          <w:del w:id="534" w:author="ChiKin Lee" w:date="2017-03-30T21:50:00Z"/>
        </w:rPr>
      </w:pPr>
      <w:del w:id="535" w:author="ChiKin Lee" w:date="2017-03-30T21:50:00Z">
        <w:r w:rsidDel="005F4A5E">
          <w:delText>T</w:delText>
        </w:r>
        <w:r w:rsidRPr="00BA1276" w:rsidDel="005F4A5E">
          <w:delText xml:space="preserve">he corresponding clarification details will be </w:delText>
        </w:r>
        <w:commentRangeStart w:id="536"/>
        <w:commentRangeStart w:id="537"/>
        <w:r w:rsidRPr="00BA1276" w:rsidDel="005F4A5E">
          <w:delText>showed</w:delText>
        </w:r>
        <w:commentRangeEnd w:id="536"/>
        <w:r w:rsidR="003F3DCD" w:rsidDel="005F4A5E">
          <w:rPr>
            <w:rStyle w:val="CommentReference"/>
          </w:rPr>
          <w:commentReference w:id="536"/>
        </w:r>
        <w:commentRangeEnd w:id="537"/>
        <w:r w:rsidR="007B120B" w:rsidDel="005F4A5E">
          <w:rPr>
            <w:rStyle w:val="CommentReference"/>
          </w:rPr>
          <w:commentReference w:id="537"/>
        </w:r>
        <w:r w:rsidRPr="00BA1276" w:rsidDel="005F4A5E">
          <w:delText>.</w:delText>
        </w:r>
      </w:del>
    </w:p>
    <w:p w14:paraId="22EA4317" w14:textId="1095BCD8" w:rsidR="00EF30E3" w:rsidDel="00B079DE" w:rsidRDefault="00EF30E3" w:rsidP="008D764E">
      <w:pPr>
        <w:rPr>
          <w:del w:id="538" w:author="ChiKin Lee" w:date="2017-03-30T21:56:00Z"/>
        </w:rPr>
      </w:pPr>
    </w:p>
    <w:p w14:paraId="5B7A6F1A" w14:textId="77777777" w:rsidR="00EF30E3" w:rsidRDefault="00EF30E3">
      <w:del w:id="539" w:author="ChiKin Lee" w:date="2017-03-30T21:56:00Z">
        <w:r w:rsidDel="00B079DE">
          <w:br w:type="page"/>
        </w:r>
      </w:del>
    </w:p>
    <w:p w14:paraId="08726C08" w14:textId="77777777" w:rsidR="00EF30E3" w:rsidRDefault="00EF30E3" w:rsidP="008D764E">
      <w:pPr>
        <w:rPr>
          <w:color w:val="5B9BD5" w:themeColor="accent1"/>
          <w:sz w:val="36"/>
        </w:rPr>
      </w:pPr>
      <w:bookmarkStart w:id="540" w:name="_Hlk477811439"/>
      <w:bookmarkStart w:id="541" w:name="ChangingPassword"/>
      <w:r w:rsidRPr="00EF30E3">
        <w:rPr>
          <w:color w:val="5B9BD5" w:themeColor="accent1"/>
          <w:sz w:val="36"/>
        </w:rPr>
        <w:t>Account Hover</w:t>
      </w:r>
      <w:bookmarkEnd w:id="540"/>
      <w:bookmarkEnd w:id="541"/>
    </w:p>
    <w:p w14:paraId="6F176703" w14:textId="143BC57B" w:rsidR="00EF30E3" w:rsidRDefault="007B120B" w:rsidP="008D764E">
      <w:pPr>
        <w:rPr>
          <w:ins w:id="542" w:author="ChiKin Lee" w:date="2017-03-30T19:46:00Z"/>
          <w:color w:val="5B9BD5" w:themeColor="accent1"/>
        </w:rPr>
      </w:pPr>
      <w:del w:id="543" w:author="ChiKin Lee" w:date="2017-03-30T19:46:00Z">
        <w:r w:rsidDel="00FD2907">
          <w:pict w14:anchorId="2AB86AD0">
            <v:shape id="_x0000_i1066" type="#_x0000_t75" style="width:7in;height:284.25pt">
              <v:imagedata r:id="rId86" o:title="Admin Logined (Account Hover)"/>
            </v:shape>
          </w:pict>
        </w:r>
        <w:r w:rsidR="00EF30E3" w:rsidRPr="00EF30E3" w:rsidDel="00FD2907">
          <w:rPr>
            <w:color w:val="5B9BD5" w:themeColor="accent1"/>
          </w:rPr>
          <w:delText xml:space="preserve"> </w:delText>
        </w:r>
      </w:del>
      <w:ins w:id="544" w:author="ChiKin Lee" w:date="2017-03-30T19:46:00Z">
        <w:r w:rsidR="00FD2907">
          <w:rPr>
            <w:noProof/>
            <w:color w:val="5B9BD5" w:themeColor="accent1"/>
          </w:rPr>
          <w:drawing>
            <wp:inline distT="0" distB="0" distL="0" distR="0" wp14:anchorId="7DFC8F77" wp14:editId="384C18A5">
              <wp:extent cx="6404610" cy="360235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dmin Logined (Account Hover).png"/>
                      <pic:cNvPicPr/>
                    </pic:nvPicPr>
                    <pic:blipFill>
                      <a:blip r:embed="rId87">
                        <a:extLst>
                          <a:ext uri="{28A0092B-C50C-407E-A947-70E740481C1C}">
                            <a14:useLocalDpi xmlns:a14="http://schemas.microsoft.com/office/drawing/2010/main" val="0"/>
                          </a:ext>
                        </a:extLst>
                      </a:blip>
                      <a:stretch>
                        <a:fillRect/>
                      </a:stretch>
                    </pic:blipFill>
                    <pic:spPr>
                      <a:xfrm>
                        <a:off x="0" y="0"/>
                        <a:ext cx="6404610" cy="3602355"/>
                      </a:xfrm>
                      <a:prstGeom prst="rect">
                        <a:avLst/>
                      </a:prstGeom>
                    </pic:spPr>
                  </pic:pic>
                </a:graphicData>
              </a:graphic>
            </wp:inline>
          </w:drawing>
        </w:r>
      </w:ins>
      <w:r w:rsidR="00EF30E3">
        <w:rPr>
          <w:color w:val="5B9BD5" w:themeColor="accent1"/>
        </w:rPr>
        <w:t>Figure 4</w:t>
      </w:r>
      <w:ins w:id="545" w:author="ChiKin Lee" w:date="2017-03-31T00:20:00Z">
        <w:r w:rsidR="00AC0E4E">
          <w:rPr>
            <w:color w:val="5B9BD5" w:themeColor="accent1"/>
          </w:rPr>
          <w:t>9</w:t>
        </w:r>
      </w:ins>
      <w:del w:id="546" w:author="ChiKin Lee" w:date="2017-03-31T00:20:00Z">
        <w:r w:rsidR="00EF30E3" w:rsidDel="00AC0E4E">
          <w:rPr>
            <w:color w:val="5B9BD5" w:themeColor="accent1"/>
          </w:rPr>
          <w:delText>8</w:delText>
        </w:r>
      </w:del>
      <w:ins w:id="547" w:author="ChiKin Lee" w:date="2017-03-30T19:46:00Z">
        <w:r w:rsidR="00EB33EB">
          <w:rPr>
            <w:color w:val="5B9BD5" w:themeColor="accent1"/>
          </w:rPr>
          <w:t xml:space="preserve"> </w:t>
        </w:r>
      </w:ins>
    </w:p>
    <w:p w14:paraId="5CAAE393" w14:textId="6629A70F" w:rsidR="00EB33EB" w:rsidRPr="00EB33EB" w:rsidRDefault="00EB33EB" w:rsidP="008D764E">
      <w:pPr>
        <w:rPr>
          <w:rPrChange w:id="548" w:author="ChiKin Lee" w:date="2017-03-30T19:47:00Z">
            <w:rPr>
              <w:color w:val="5B9BD5" w:themeColor="accent1"/>
            </w:rPr>
          </w:rPrChange>
        </w:rPr>
      </w:pPr>
      <w:bookmarkStart w:id="549" w:name="_Hlk478666587"/>
      <w:ins w:id="550" w:author="ChiKin Lee" w:date="2017-03-30T19:46:00Z">
        <w:r w:rsidRPr="00EB33EB">
          <w:rPr>
            <w:rPrChange w:id="551" w:author="ChiKin Lee" w:date="2017-03-30T19:47:00Z">
              <w:rPr>
                <w:color w:val="5B9BD5" w:themeColor="accent1"/>
              </w:rPr>
            </w:rPrChange>
          </w:rPr>
          <w:t xml:space="preserve">When admin hover </w:t>
        </w:r>
      </w:ins>
      <w:ins w:id="552" w:author="ChiKin Lee" w:date="2017-03-30T19:47:00Z">
        <w:r w:rsidRPr="00EB33EB">
          <w:rPr>
            <w:rPrChange w:id="553" w:author="ChiKin Lee" w:date="2017-03-30T19:47:00Z">
              <w:rPr>
                <w:color w:val="5B9BD5" w:themeColor="accent1"/>
              </w:rPr>
            </w:rPrChange>
          </w:rPr>
          <w:t>the user icon</w:t>
        </w:r>
      </w:ins>
    </w:p>
    <w:bookmarkEnd w:id="549"/>
    <w:p w14:paraId="18585A87" w14:textId="6A3D74A7" w:rsidR="00F85027" w:rsidRDefault="007B120B" w:rsidP="008D764E">
      <w:pPr>
        <w:rPr>
          <w:ins w:id="554" w:author="ChiKin Lee" w:date="2017-03-30T19:47:00Z"/>
          <w:color w:val="5B9BD5" w:themeColor="accent1"/>
        </w:rPr>
      </w:pPr>
      <w:del w:id="555" w:author="ChiKin Lee" w:date="2017-03-30T19:45:00Z">
        <w:r w:rsidDel="00FD2907">
          <w:rPr>
            <w:color w:val="5B9BD5" w:themeColor="accent1"/>
          </w:rPr>
          <w:pict w14:anchorId="61487486">
            <v:shape id="_x0000_i1067" type="#_x0000_t75" style="width:7in;height:284.25pt">
              <v:imagedata r:id="rId88" o:title="Instructor Logined (Account Hover)"/>
            </v:shape>
          </w:pict>
        </w:r>
        <w:r w:rsidR="00EF30E3" w:rsidRPr="00EF30E3" w:rsidDel="00FD2907">
          <w:rPr>
            <w:color w:val="5B9BD5" w:themeColor="accent1"/>
          </w:rPr>
          <w:delText xml:space="preserve"> </w:delText>
        </w:r>
      </w:del>
      <w:ins w:id="556" w:author="ChiKin Lee" w:date="2017-03-30T19:46:00Z">
        <w:r w:rsidR="00FD2907">
          <w:rPr>
            <w:noProof/>
            <w:color w:val="5B9BD5" w:themeColor="accent1"/>
          </w:rPr>
          <w:drawing>
            <wp:inline distT="0" distB="0" distL="0" distR="0" wp14:anchorId="3FC400AF" wp14:editId="523A8104">
              <wp:extent cx="6404610" cy="360235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nstructor Logined (Account Hover).png"/>
                      <pic:cNvPicPr/>
                    </pic:nvPicPr>
                    <pic:blipFill>
                      <a:blip r:embed="rId89">
                        <a:extLst>
                          <a:ext uri="{28A0092B-C50C-407E-A947-70E740481C1C}">
                            <a14:useLocalDpi xmlns:a14="http://schemas.microsoft.com/office/drawing/2010/main" val="0"/>
                          </a:ext>
                        </a:extLst>
                      </a:blip>
                      <a:stretch>
                        <a:fillRect/>
                      </a:stretch>
                    </pic:blipFill>
                    <pic:spPr>
                      <a:xfrm>
                        <a:off x="0" y="0"/>
                        <a:ext cx="6404610" cy="3602355"/>
                      </a:xfrm>
                      <a:prstGeom prst="rect">
                        <a:avLst/>
                      </a:prstGeom>
                    </pic:spPr>
                  </pic:pic>
                </a:graphicData>
              </a:graphic>
            </wp:inline>
          </w:drawing>
        </w:r>
      </w:ins>
      <w:r w:rsidR="00EF30E3">
        <w:rPr>
          <w:color w:val="5B9BD5" w:themeColor="accent1"/>
        </w:rPr>
        <w:t xml:space="preserve">Figure </w:t>
      </w:r>
      <w:ins w:id="557" w:author="ChiKin Lee" w:date="2017-03-31T00:20:00Z">
        <w:r w:rsidR="00AC0E4E">
          <w:rPr>
            <w:color w:val="5B9BD5" w:themeColor="accent1"/>
          </w:rPr>
          <w:t>50</w:t>
        </w:r>
      </w:ins>
      <w:del w:id="558" w:author="ChiKin Lee" w:date="2017-03-31T00:20:00Z">
        <w:r w:rsidR="00EF30E3" w:rsidDel="00AC0E4E">
          <w:rPr>
            <w:color w:val="5B9BD5" w:themeColor="accent1"/>
          </w:rPr>
          <w:delText>49</w:delText>
        </w:r>
      </w:del>
    </w:p>
    <w:p w14:paraId="11837385" w14:textId="1994571F" w:rsidR="00EB33EB" w:rsidRPr="00EB33EB" w:rsidRDefault="00EB33EB" w:rsidP="008D764E">
      <w:pPr>
        <w:rPr>
          <w:rPrChange w:id="559" w:author="ChiKin Lee" w:date="2017-03-30T19:47:00Z">
            <w:rPr>
              <w:color w:val="5B9BD5" w:themeColor="accent1"/>
            </w:rPr>
          </w:rPrChange>
        </w:rPr>
      </w:pPr>
      <w:bookmarkStart w:id="560" w:name="_Hlk478666603"/>
      <w:ins w:id="561" w:author="ChiKin Lee" w:date="2017-03-30T19:47:00Z">
        <w:r w:rsidRPr="00EB33EB">
          <w:rPr>
            <w:rPrChange w:id="562" w:author="ChiKin Lee" w:date="2017-03-30T19:47:00Z">
              <w:rPr>
                <w:color w:val="5B9BD5" w:themeColor="accent1"/>
              </w:rPr>
            </w:rPrChange>
          </w:rPr>
          <w:t xml:space="preserve">When </w:t>
        </w:r>
        <w:r>
          <w:t>Instructor</w:t>
        </w:r>
        <w:r w:rsidRPr="00EB33EB">
          <w:rPr>
            <w:rPrChange w:id="563" w:author="ChiKin Lee" w:date="2017-03-30T19:47:00Z">
              <w:rPr>
                <w:color w:val="5B9BD5" w:themeColor="accent1"/>
              </w:rPr>
            </w:rPrChange>
          </w:rPr>
          <w:t xml:space="preserve"> hover the user icon</w:t>
        </w:r>
      </w:ins>
    </w:p>
    <w:bookmarkEnd w:id="560"/>
    <w:p w14:paraId="7A2216ED" w14:textId="20F365E4" w:rsidR="00EF30E3" w:rsidRDefault="007B120B" w:rsidP="008D764E">
      <w:pPr>
        <w:rPr>
          <w:ins w:id="564" w:author="ChiKin Lee" w:date="2017-03-30T19:47:00Z"/>
          <w:color w:val="5B9BD5" w:themeColor="accent1"/>
        </w:rPr>
      </w:pPr>
      <w:del w:id="565" w:author="ChiKin Lee" w:date="2017-03-30T19:45:00Z">
        <w:r w:rsidDel="00FD2907">
          <w:rPr>
            <w:color w:val="5B9BD5" w:themeColor="accent1"/>
          </w:rPr>
          <w:lastRenderedPageBreak/>
          <w:pict w14:anchorId="7BF44860">
            <v:shape id="_x0000_i1068" type="#_x0000_t75" style="width:7in;height:284.25pt">
              <v:imagedata r:id="rId90" o:title="Student Logined (Account Hover)"/>
            </v:shape>
          </w:pict>
        </w:r>
        <w:r w:rsidR="00EF30E3" w:rsidRPr="00EF30E3" w:rsidDel="00FD2907">
          <w:rPr>
            <w:color w:val="5B9BD5" w:themeColor="accent1"/>
          </w:rPr>
          <w:delText xml:space="preserve"> </w:delText>
        </w:r>
      </w:del>
      <w:bookmarkStart w:id="566" w:name="_Hlk477811214"/>
      <w:ins w:id="567" w:author="ChiKin Lee" w:date="2017-03-30T19:45:00Z">
        <w:r w:rsidR="00FD2907">
          <w:rPr>
            <w:noProof/>
            <w:color w:val="5B9BD5" w:themeColor="accent1"/>
          </w:rPr>
          <w:drawing>
            <wp:inline distT="0" distB="0" distL="0" distR="0" wp14:anchorId="4FF98F03" wp14:editId="0D4CAAAB">
              <wp:extent cx="6404610" cy="360235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tudent Logined (Account Hover).png"/>
                      <pic:cNvPicPr/>
                    </pic:nvPicPr>
                    <pic:blipFill>
                      <a:blip r:embed="rId91">
                        <a:extLst>
                          <a:ext uri="{28A0092B-C50C-407E-A947-70E740481C1C}">
                            <a14:useLocalDpi xmlns:a14="http://schemas.microsoft.com/office/drawing/2010/main" val="0"/>
                          </a:ext>
                        </a:extLst>
                      </a:blip>
                      <a:stretch>
                        <a:fillRect/>
                      </a:stretch>
                    </pic:blipFill>
                    <pic:spPr>
                      <a:xfrm>
                        <a:off x="0" y="0"/>
                        <a:ext cx="6404610" cy="3602355"/>
                      </a:xfrm>
                      <a:prstGeom prst="rect">
                        <a:avLst/>
                      </a:prstGeom>
                    </pic:spPr>
                  </pic:pic>
                </a:graphicData>
              </a:graphic>
            </wp:inline>
          </w:drawing>
        </w:r>
      </w:ins>
      <w:r w:rsidR="00EF30E3">
        <w:rPr>
          <w:color w:val="5B9BD5" w:themeColor="accent1"/>
        </w:rPr>
        <w:t>Figure 5</w:t>
      </w:r>
      <w:ins w:id="568" w:author="ChiKin Lee" w:date="2017-03-31T00:20:00Z">
        <w:r w:rsidR="00AC0E4E">
          <w:rPr>
            <w:color w:val="5B9BD5" w:themeColor="accent1"/>
          </w:rPr>
          <w:t>1</w:t>
        </w:r>
      </w:ins>
      <w:del w:id="569" w:author="ChiKin Lee" w:date="2017-03-31T00:20:00Z">
        <w:r w:rsidR="00EF30E3" w:rsidDel="00AC0E4E">
          <w:rPr>
            <w:color w:val="5B9BD5" w:themeColor="accent1"/>
          </w:rPr>
          <w:delText>0</w:delText>
        </w:r>
      </w:del>
      <w:bookmarkEnd w:id="566"/>
    </w:p>
    <w:p w14:paraId="401B884D" w14:textId="533AAEAE" w:rsidR="00074B4A" w:rsidRDefault="00EB33EB" w:rsidP="008D764E">
      <w:pPr>
        <w:rPr>
          <w:ins w:id="570" w:author="ChiKin Lee" w:date="2017-03-30T19:52:00Z"/>
        </w:rPr>
      </w:pPr>
      <w:ins w:id="571" w:author="ChiKin Lee" w:date="2017-03-30T19:47:00Z">
        <w:r w:rsidRPr="00EB33EB">
          <w:rPr>
            <w:rPrChange w:id="572" w:author="ChiKin Lee" w:date="2017-03-30T19:48:00Z">
              <w:rPr>
                <w:color w:val="5B9BD5" w:themeColor="accent1"/>
              </w:rPr>
            </w:rPrChange>
          </w:rPr>
          <w:t xml:space="preserve">When </w:t>
        </w:r>
      </w:ins>
      <w:ins w:id="573" w:author="ChiKin Lee" w:date="2017-03-30T19:48:00Z">
        <w:r>
          <w:t>student</w:t>
        </w:r>
      </w:ins>
      <w:ins w:id="574" w:author="ChiKin Lee" w:date="2017-03-30T19:47:00Z">
        <w:r w:rsidRPr="00EB33EB">
          <w:rPr>
            <w:rPrChange w:id="575" w:author="ChiKin Lee" w:date="2017-03-30T19:48:00Z">
              <w:rPr>
                <w:color w:val="5B9BD5" w:themeColor="accent1"/>
              </w:rPr>
            </w:rPrChange>
          </w:rPr>
          <w:t xml:space="preserve"> hover the user icon</w:t>
        </w:r>
      </w:ins>
    </w:p>
    <w:p w14:paraId="0D4C3AF5" w14:textId="1F1BFDC7" w:rsidR="00074B4A" w:rsidRDefault="00074B4A" w:rsidP="008D764E">
      <w:pPr>
        <w:rPr>
          <w:ins w:id="576" w:author="ChiKin Lee" w:date="2017-03-30T19:52:00Z"/>
        </w:rPr>
      </w:pPr>
    </w:p>
    <w:p w14:paraId="0FE3707F" w14:textId="62F2E77A" w:rsidR="00074B4A" w:rsidRDefault="00074B4A" w:rsidP="008D764E">
      <w:pPr>
        <w:rPr>
          <w:ins w:id="577" w:author="ChiKin Lee" w:date="2017-03-30T19:52:00Z"/>
        </w:rPr>
      </w:pPr>
    </w:p>
    <w:p w14:paraId="1BA7285C" w14:textId="577EE06B" w:rsidR="00074B4A" w:rsidRDefault="00074B4A" w:rsidP="008D764E">
      <w:pPr>
        <w:rPr>
          <w:ins w:id="578" w:author="ChiKin Lee" w:date="2017-03-30T19:53:00Z"/>
        </w:rPr>
      </w:pPr>
      <w:ins w:id="579" w:author="ChiKin Lee" w:date="2017-03-30T19:52:00Z">
        <w:r w:rsidRPr="00074B4A">
          <w:t>All users can be able to independen</w:t>
        </w:r>
        <w:r>
          <w:t xml:space="preserve">tly control their own passwords and </w:t>
        </w:r>
      </w:ins>
      <w:ins w:id="580" w:author="ChiKin Lee" w:date="2017-03-30T19:53:00Z">
        <w:r w:rsidRPr="00074B4A">
          <w:t>security question</w:t>
        </w:r>
        <w:r>
          <w:t>.</w:t>
        </w:r>
      </w:ins>
    </w:p>
    <w:p w14:paraId="39743BD1" w14:textId="4FEAB07A" w:rsidR="00074B4A" w:rsidRDefault="00D735A3" w:rsidP="00074B4A">
      <w:pPr>
        <w:pStyle w:val="ListParagraph"/>
        <w:numPr>
          <w:ilvl w:val="0"/>
          <w:numId w:val="15"/>
        </w:numPr>
        <w:rPr>
          <w:ins w:id="581" w:author="ChiKin Lee" w:date="2017-03-30T19:53:00Z"/>
        </w:rPr>
        <w:pPrChange w:id="582" w:author="ChiKin Lee" w:date="2017-03-30T19:53:00Z">
          <w:pPr/>
        </w:pPrChange>
      </w:pPr>
      <w:ins w:id="583" w:author="ChiKin Lee" w:date="2017-03-31T00:20:00Z">
        <w:r>
          <w:fldChar w:fldCharType="begin"/>
        </w:r>
        <w:r>
          <w:instrText xml:space="preserve"> HYPERLINK  \l "Figure52" </w:instrText>
        </w:r>
        <w:r>
          <w:fldChar w:fldCharType="separate"/>
        </w:r>
        <w:r w:rsidR="00074B4A" w:rsidRPr="00D735A3">
          <w:rPr>
            <w:rStyle w:val="Hyperlink"/>
          </w:rPr>
          <w:t>Change</w:t>
        </w:r>
        <w:r w:rsidR="00074B4A" w:rsidRPr="00D735A3">
          <w:rPr>
            <w:rStyle w:val="Hyperlink"/>
          </w:rPr>
          <w:t xml:space="preserve"> </w:t>
        </w:r>
        <w:r w:rsidR="00074B4A" w:rsidRPr="00D735A3">
          <w:rPr>
            <w:rStyle w:val="Hyperlink"/>
          </w:rPr>
          <w:t>Password</w:t>
        </w:r>
        <w:r>
          <w:fldChar w:fldCharType="end"/>
        </w:r>
      </w:ins>
    </w:p>
    <w:p w14:paraId="7BE6F91A" w14:textId="1DB5650C" w:rsidR="00074B4A" w:rsidRDefault="00D735A3" w:rsidP="00074B4A">
      <w:pPr>
        <w:pStyle w:val="ListParagraph"/>
        <w:numPr>
          <w:ilvl w:val="0"/>
          <w:numId w:val="15"/>
        </w:numPr>
        <w:rPr>
          <w:ins w:id="584" w:author="ChiKin Lee" w:date="2017-03-30T19:52:00Z"/>
        </w:rPr>
        <w:pPrChange w:id="585" w:author="ChiKin Lee" w:date="2017-03-30T19:53:00Z">
          <w:pPr/>
        </w:pPrChange>
      </w:pPr>
      <w:ins w:id="586" w:author="ChiKin Lee" w:date="2017-03-31T00:21:00Z">
        <w:r>
          <w:fldChar w:fldCharType="begin"/>
        </w:r>
        <w:r>
          <w:instrText xml:space="preserve"> HYPERLINK  \l "Figure53" </w:instrText>
        </w:r>
        <w:r>
          <w:fldChar w:fldCharType="separate"/>
        </w:r>
        <w:r w:rsidR="00074B4A" w:rsidRPr="00D735A3">
          <w:rPr>
            <w:rStyle w:val="Hyperlink"/>
          </w:rPr>
          <w:t>Change Secu</w:t>
        </w:r>
        <w:r w:rsidR="00074B4A" w:rsidRPr="00D735A3">
          <w:rPr>
            <w:rStyle w:val="Hyperlink"/>
          </w:rPr>
          <w:t>r</w:t>
        </w:r>
        <w:r w:rsidR="00074B4A" w:rsidRPr="00D735A3">
          <w:rPr>
            <w:rStyle w:val="Hyperlink"/>
          </w:rPr>
          <w:t>ity Question</w:t>
        </w:r>
        <w:r>
          <w:fldChar w:fldCharType="end"/>
        </w:r>
      </w:ins>
    </w:p>
    <w:p w14:paraId="5CB6D458" w14:textId="5D127DB9" w:rsidR="00074B4A" w:rsidRDefault="00074B4A">
      <w:pPr>
        <w:rPr>
          <w:ins w:id="587" w:author="ChiKin Lee" w:date="2017-03-30T19:52:00Z"/>
        </w:rPr>
      </w:pPr>
      <w:ins w:id="588" w:author="ChiKin Lee" w:date="2017-03-30T19:52:00Z">
        <w:r>
          <w:br w:type="page"/>
        </w:r>
      </w:ins>
    </w:p>
    <w:p w14:paraId="4E7D51C0" w14:textId="4C245817" w:rsidR="00EB33EB" w:rsidRPr="00EB33EB" w:rsidDel="00074B4A" w:rsidRDefault="00EB33EB" w:rsidP="008D764E">
      <w:pPr>
        <w:rPr>
          <w:del w:id="589" w:author="ChiKin Lee" w:date="2017-03-30T19:52:00Z"/>
          <w:rPrChange w:id="590" w:author="ChiKin Lee" w:date="2017-03-30T19:48:00Z">
            <w:rPr>
              <w:del w:id="591" w:author="ChiKin Lee" w:date="2017-03-30T19:52:00Z"/>
              <w:color w:val="5B9BD5" w:themeColor="accent1"/>
            </w:rPr>
          </w:rPrChange>
        </w:rPr>
      </w:pPr>
    </w:p>
    <w:p w14:paraId="352F07D7" w14:textId="2744CD58" w:rsidR="00EF30E3" w:rsidDel="00074B4A" w:rsidRDefault="00EF30E3" w:rsidP="008D764E">
      <w:pPr>
        <w:rPr>
          <w:del w:id="592" w:author="ChiKin Lee" w:date="2017-03-30T19:52:00Z"/>
          <w:color w:val="5B9BD5" w:themeColor="accent1"/>
        </w:rPr>
      </w:pPr>
    </w:p>
    <w:p w14:paraId="6A8919DD" w14:textId="45A9696F" w:rsidR="00EF30E3" w:rsidDel="00074B4A" w:rsidRDefault="00EF30E3" w:rsidP="008D764E">
      <w:pPr>
        <w:rPr>
          <w:del w:id="593" w:author="ChiKin Lee" w:date="2017-03-30T19:52:00Z"/>
          <w:rFonts w:eastAsia="Times New Roman" w:cs="Times New Roman"/>
          <w:szCs w:val="24"/>
          <w:lang w:eastAsia="en-CA"/>
        </w:rPr>
      </w:pPr>
      <w:del w:id="594" w:author="ChiKin Lee" w:date="2017-03-30T19:51:00Z">
        <w:r w:rsidRPr="00EF30E3" w:rsidDel="00074B4A">
          <w:delText>All</w:delText>
        </w:r>
        <w:r w:rsidDel="00074B4A">
          <w:delText xml:space="preserve"> users can </w:delText>
        </w:r>
        <w:r w:rsidRPr="007943B9" w:rsidDel="00074B4A">
          <w:rPr>
            <w:rFonts w:eastAsia="Times New Roman" w:cs="Times New Roman"/>
            <w:szCs w:val="24"/>
            <w:lang w:eastAsia="en-CA"/>
          </w:rPr>
          <w:delText>be able to independently control their own passwords</w:delText>
        </w:r>
        <w:r w:rsidDel="00074B4A">
          <w:rPr>
            <w:rFonts w:eastAsia="Times New Roman" w:cs="Times New Roman"/>
            <w:szCs w:val="24"/>
            <w:lang w:eastAsia="en-CA"/>
          </w:rPr>
          <w:delText xml:space="preserve">. When </w:delText>
        </w:r>
        <w:r w:rsidR="005974F6" w:rsidDel="00074B4A">
          <w:fldChar w:fldCharType="begin"/>
        </w:r>
        <w:r w:rsidR="005974F6" w:rsidDel="00074B4A">
          <w:delInstrText xml:space="preserve"> HYPERLINK \l "Figure51" </w:delInstrText>
        </w:r>
        <w:r w:rsidR="005974F6" w:rsidDel="00074B4A">
          <w:fldChar w:fldCharType="separate"/>
        </w:r>
        <w:r w:rsidRPr="00826BB9" w:rsidDel="00074B4A">
          <w:rPr>
            <w:rStyle w:val="Hyperlink"/>
            <w:rFonts w:eastAsia="Times New Roman" w:cs="Times New Roman"/>
            <w:szCs w:val="24"/>
            <w:lang w:eastAsia="en-CA"/>
          </w:rPr>
          <w:delText>Change P</w:delText>
        </w:r>
        <w:r w:rsidR="00826BB9" w:rsidRPr="00826BB9" w:rsidDel="00074B4A">
          <w:rPr>
            <w:rStyle w:val="Hyperlink"/>
            <w:rFonts w:eastAsia="Times New Roman" w:cs="Times New Roman"/>
            <w:szCs w:val="24"/>
            <w:lang w:eastAsia="en-CA"/>
          </w:rPr>
          <w:delText>assword</w:delText>
        </w:r>
        <w:r w:rsidR="005974F6" w:rsidDel="00074B4A">
          <w:rPr>
            <w:rStyle w:val="Hyperlink"/>
            <w:rFonts w:eastAsia="Times New Roman" w:cs="Times New Roman"/>
            <w:szCs w:val="24"/>
            <w:lang w:eastAsia="en-CA"/>
          </w:rPr>
          <w:fldChar w:fldCharType="end"/>
        </w:r>
        <w:r w:rsidR="00826BB9" w:rsidDel="00074B4A">
          <w:rPr>
            <w:rFonts w:eastAsia="Times New Roman" w:cs="Times New Roman"/>
            <w:szCs w:val="24"/>
            <w:lang w:eastAsia="en-CA"/>
          </w:rPr>
          <w:delText xml:space="preserve"> is cli</w:delText>
        </w:r>
        <w:r w:rsidDel="00074B4A">
          <w:rPr>
            <w:rFonts w:eastAsia="Times New Roman" w:cs="Times New Roman"/>
            <w:szCs w:val="24"/>
            <w:lang w:eastAsia="en-CA"/>
          </w:rPr>
          <w:delText>cked.</w:delText>
        </w:r>
      </w:del>
    </w:p>
    <w:p w14:paraId="18D4074F" w14:textId="1FDBF2DE" w:rsidR="00826BB9" w:rsidRDefault="007B120B" w:rsidP="008D764E">
      <w:pPr>
        <w:rPr>
          <w:ins w:id="595" w:author="ChiKin Lee" w:date="2017-03-30T19:51:00Z"/>
          <w:color w:val="5B9BD5" w:themeColor="accent1"/>
        </w:rPr>
      </w:pPr>
      <w:bookmarkStart w:id="596" w:name="Figure51"/>
      <w:bookmarkStart w:id="597" w:name="Figure52"/>
      <w:r>
        <w:rPr>
          <w:rFonts w:eastAsia="Times New Roman" w:cs="Times New Roman"/>
          <w:szCs w:val="24"/>
          <w:lang w:eastAsia="en-CA"/>
        </w:rPr>
        <w:pict w14:anchorId="1816F78F">
          <v:shape id="_x0000_i1084" type="#_x0000_t75" style="width:7in;height:284.25pt">
            <v:imagedata r:id="rId92" o:title="Changing Password"/>
          </v:shape>
        </w:pict>
      </w:r>
      <w:bookmarkEnd w:id="596"/>
      <w:bookmarkEnd w:id="597"/>
      <w:r w:rsidR="00EF30E3" w:rsidRPr="00EF30E3">
        <w:rPr>
          <w:color w:val="5B9BD5" w:themeColor="accent1"/>
        </w:rPr>
        <w:t xml:space="preserve"> </w:t>
      </w:r>
      <w:bookmarkStart w:id="598" w:name="_Hlk478666753"/>
      <w:r w:rsidR="00EF30E3">
        <w:rPr>
          <w:color w:val="5B9BD5" w:themeColor="accent1"/>
        </w:rPr>
        <w:t>Figure 5</w:t>
      </w:r>
      <w:ins w:id="599" w:author="ChiKin Lee" w:date="2017-03-31T00:20:00Z">
        <w:r w:rsidR="00AC0E4E">
          <w:rPr>
            <w:color w:val="5B9BD5" w:themeColor="accent1"/>
          </w:rPr>
          <w:t>2</w:t>
        </w:r>
      </w:ins>
      <w:del w:id="600" w:author="ChiKin Lee" w:date="2017-03-31T00:20:00Z">
        <w:r w:rsidR="00EF30E3" w:rsidDel="00AC0E4E">
          <w:rPr>
            <w:color w:val="5B9BD5" w:themeColor="accent1"/>
          </w:rPr>
          <w:delText>1</w:delText>
        </w:r>
      </w:del>
      <w:r w:rsidR="00EF30E3">
        <w:rPr>
          <w:color w:val="5B9BD5" w:themeColor="accent1"/>
        </w:rPr>
        <w:t xml:space="preserve"> - </w:t>
      </w:r>
      <w:bookmarkStart w:id="601" w:name="_Hlk478665072"/>
      <w:r w:rsidR="00EF30E3" w:rsidRPr="00EF30E3">
        <w:rPr>
          <w:color w:val="5B9BD5" w:themeColor="accent1"/>
        </w:rPr>
        <w:t>Changing Password</w:t>
      </w:r>
      <w:bookmarkEnd w:id="598"/>
      <w:bookmarkEnd w:id="601"/>
    </w:p>
    <w:p w14:paraId="6334B6A8" w14:textId="20D685B7" w:rsidR="00074B4A" w:rsidRDefault="00074B4A" w:rsidP="008D764E">
      <w:pPr>
        <w:rPr>
          <w:ins w:id="602" w:author="ChiKin Lee" w:date="2017-03-30T19:50:00Z"/>
          <w:color w:val="5B9BD5" w:themeColor="accent1"/>
        </w:rPr>
      </w:pPr>
    </w:p>
    <w:p w14:paraId="0AB93B1D" w14:textId="7977A2D8" w:rsidR="006A358A" w:rsidRDefault="006A358A" w:rsidP="008D764E">
      <w:pPr>
        <w:rPr>
          <w:color w:val="5B9BD5" w:themeColor="accent1"/>
        </w:rPr>
      </w:pPr>
      <w:bookmarkStart w:id="603" w:name="Figure53"/>
      <w:ins w:id="604" w:author="ChiKin Lee" w:date="2017-03-30T19:50:00Z">
        <w:r>
          <w:rPr>
            <w:noProof/>
            <w:color w:val="5B9BD5" w:themeColor="accent1"/>
          </w:rPr>
          <w:drawing>
            <wp:inline distT="0" distB="0" distL="0" distR="0" wp14:anchorId="7EE31773" wp14:editId="396D6F8D">
              <wp:extent cx="6404610" cy="360235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hanging Security Question.png"/>
                      <pic:cNvPicPr/>
                    </pic:nvPicPr>
                    <pic:blipFill>
                      <a:blip r:embed="rId93">
                        <a:extLst>
                          <a:ext uri="{28A0092B-C50C-407E-A947-70E740481C1C}">
                            <a14:useLocalDpi xmlns:a14="http://schemas.microsoft.com/office/drawing/2010/main" val="0"/>
                          </a:ext>
                        </a:extLst>
                      </a:blip>
                      <a:stretch>
                        <a:fillRect/>
                      </a:stretch>
                    </pic:blipFill>
                    <pic:spPr>
                      <a:xfrm>
                        <a:off x="0" y="0"/>
                        <a:ext cx="6404610" cy="3602355"/>
                      </a:xfrm>
                      <a:prstGeom prst="rect">
                        <a:avLst/>
                      </a:prstGeom>
                    </pic:spPr>
                  </pic:pic>
                </a:graphicData>
              </a:graphic>
            </wp:inline>
          </w:drawing>
        </w:r>
        <w:bookmarkEnd w:id="603"/>
        <w:r w:rsidRPr="006A358A">
          <w:t xml:space="preserve"> </w:t>
        </w:r>
        <w:r w:rsidR="00AC0E4E">
          <w:rPr>
            <w:color w:val="5B9BD5" w:themeColor="accent1"/>
          </w:rPr>
          <w:t>Figure 5</w:t>
        </w:r>
      </w:ins>
      <w:ins w:id="605" w:author="ChiKin Lee" w:date="2017-03-31T00:20:00Z">
        <w:r w:rsidR="00AC0E4E">
          <w:rPr>
            <w:color w:val="5B9BD5" w:themeColor="accent1"/>
          </w:rPr>
          <w:t>3</w:t>
        </w:r>
      </w:ins>
      <w:ins w:id="606" w:author="ChiKin Lee" w:date="2017-03-30T19:50:00Z">
        <w:r w:rsidRPr="006A358A">
          <w:rPr>
            <w:color w:val="5B9BD5" w:themeColor="accent1"/>
          </w:rPr>
          <w:t xml:space="preserve"> - Changing Security Question</w:t>
        </w:r>
      </w:ins>
    </w:p>
    <w:p w14:paraId="69753B8B" w14:textId="77777777" w:rsidR="00826BB9" w:rsidRDefault="00826BB9">
      <w:pPr>
        <w:rPr>
          <w:color w:val="5B9BD5" w:themeColor="accent1"/>
        </w:rPr>
      </w:pPr>
      <w:r>
        <w:rPr>
          <w:color w:val="5B9BD5" w:themeColor="accent1"/>
        </w:rPr>
        <w:br w:type="page"/>
      </w:r>
    </w:p>
    <w:p w14:paraId="2A3DC073" w14:textId="275FA4EB" w:rsidR="00EF30E3" w:rsidRDefault="00826BB9" w:rsidP="00826BB9">
      <w:pPr>
        <w:rPr>
          <w:color w:val="5B9BD5" w:themeColor="accent1"/>
          <w:sz w:val="36"/>
        </w:rPr>
      </w:pPr>
      <w:bookmarkStart w:id="607" w:name="_Hlk477826177"/>
      <w:bookmarkStart w:id="608" w:name="DatabaseSchema"/>
      <w:r w:rsidRPr="00826BB9">
        <w:rPr>
          <w:color w:val="5B9BD5" w:themeColor="accent1"/>
          <w:sz w:val="36"/>
        </w:rPr>
        <w:lastRenderedPageBreak/>
        <w:t>Database Schema</w:t>
      </w:r>
      <w:bookmarkEnd w:id="607"/>
      <w:bookmarkEnd w:id="608"/>
    </w:p>
    <w:p w14:paraId="1B4691BB" w14:textId="3867E8E7" w:rsidR="006F6A65" w:rsidRDefault="007B120B" w:rsidP="00826BB9">
      <w:pPr>
        <w:rPr>
          <w:color w:val="5B9BD5" w:themeColor="accent1"/>
          <w:sz w:val="36"/>
        </w:rPr>
      </w:pPr>
      <w:del w:id="609" w:author="ChiKin Lee" w:date="2017-03-30T22:37:00Z">
        <w:r w:rsidDel="00BD36F3">
          <w:rPr>
            <w:color w:val="5B9BD5" w:themeColor="accent1"/>
            <w:sz w:val="36"/>
          </w:rPr>
          <w:pict w14:anchorId="1E1D8004">
            <v:shape id="_x0000_i1070" type="#_x0000_t75" style="width:7in;height:375.9pt">
              <v:imagedata r:id="rId94" o:title="Database ERD"/>
            </v:shape>
          </w:pict>
        </w:r>
      </w:del>
      <w:ins w:id="610" w:author="ChiKin Lee" w:date="2017-03-31T00:42:00Z">
        <w:r w:rsidR="005146A5" w:rsidRPr="005146A5">
          <w:rPr>
            <w:noProof/>
          </w:rPr>
          <w:t xml:space="preserve"> </w:t>
        </w:r>
        <w:r w:rsidR="005146A5">
          <w:rPr>
            <w:noProof/>
          </w:rPr>
          <w:drawing>
            <wp:inline distT="0" distB="0" distL="0" distR="0" wp14:anchorId="57FA52AA" wp14:editId="2FB2D2C4">
              <wp:extent cx="6404610" cy="455422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404610" cy="4554220"/>
                      </a:xfrm>
                      <a:prstGeom prst="rect">
                        <a:avLst/>
                      </a:prstGeom>
                    </pic:spPr>
                  </pic:pic>
                </a:graphicData>
              </a:graphic>
            </wp:inline>
          </w:drawing>
        </w:r>
      </w:ins>
    </w:p>
    <w:p w14:paraId="5D8613D1" w14:textId="77777777" w:rsidR="006F6A65" w:rsidRDefault="006F6A65">
      <w:pPr>
        <w:rPr>
          <w:color w:val="5B9BD5" w:themeColor="accent1"/>
          <w:sz w:val="36"/>
        </w:rPr>
      </w:pPr>
      <w:r>
        <w:rPr>
          <w:color w:val="5B9BD5" w:themeColor="accent1"/>
          <w:sz w:val="36"/>
        </w:rPr>
        <w:br w:type="page"/>
      </w:r>
    </w:p>
    <w:p w14:paraId="42FCF1A4" w14:textId="4EB4CE5F" w:rsidR="00E5086B" w:rsidRDefault="00E5086B" w:rsidP="00E5086B">
      <w:pPr>
        <w:rPr>
          <w:color w:val="5B9BD5" w:themeColor="accent1"/>
          <w:sz w:val="36"/>
        </w:rPr>
      </w:pPr>
      <w:bookmarkStart w:id="611" w:name="_Hlk477826379"/>
      <w:bookmarkStart w:id="612" w:name="TestPlan"/>
      <w:r w:rsidRPr="00E5086B">
        <w:rPr>
          <w:color w:val="5B9BD5" w:themeColor="accent1"/>
          <w:sz w:val="36"/>
        </w:rPr>
        <w:lastRenderedPageBreak/>
        <w:t>Test Plan</w:t>
      </w:r>
      <w:bookmarkEnd w:id="611"/>
      <w:bookmarkEnd w:id="612"/>
    </w:p>
    <w:p w14:paraId="095DFF03" w14:textId="670495B9" w:rsidR="00E5086B" w:rsidRDefault="00E5086B" w:rsidP="00B83AA8">
      <w:pPr>
        <w:jc w:val="both"/>
      </w:pPr>
      <w:r w:rsidRPr="00E5086B">
        <w:t>Selenium will be used to</w:t>
      </w:r>
      <w:r w:rsidR="00AD2939">
        <w:t xml:space="preserve"> test the</w:t>
      </w:r>
      <w:r w:rsidR="00B83AA8">
        <w:t xml:space="preserve"> </w:t>
      </w:r>
      <w:r w:rsidR="00AD2939">
        <w:t>w</w:t>
      </w:r>
      <w:r w:rsidRPr="00E5086B">
        <w:t>eb</w:t>
      </w:r>
      <w:r w:rsidR="00AD2939">
        <w:t xml:space="preserve"> application</w:t>
      </w:r>
      <w:r w:rsidRPr="00E5086B">
        <w:t xml:space="preserve"> as follows:</w:t>
      </w:r>
    </w:p>
    <w:p w14:paraId="449DCF8F" w14:textId="2529F3DD" w:rsidR="00B83AA8" w:rsidRDefault="00B83AA8" w:rsidP="00B81314">
      <w:pPr>
        <w:pStyle w:val="ListParagraph"/>
        <w:numPr>
          <w:ilvl w:val="0"/>
          <w:numId w:val="14"/>
        </w:numPr>
        <w:jc w:val="both"/>
      </w:pPr>
      <w:r w:rsidRPr="00B83AA8">
        <w:t>Log In/Log Out</w:t>
      </w:r>
    </w:p>
    <w:p w14:paraId="7951DEFE" w14:textId="6F3D4EEF" w:rsidR="00B83AA8" w:rsidRPr="00B83AA8" w:rsidRDefault="00B81314" w:rsidP="00B83AA8">
      <w:pPr>
        <w:pStyle w:val="ListParagraph"/>
        <w:numPr>
          <w:ilvl w:val="1"/>
          <w:numId w:val="14"/>
        </w:numPr>
        <w:jc w:val="both"/>
      </w:pPr>
      <w:bookmarkStart w:id="613" w:name="_Hlk477818289"/>
      <w:r>
        <w:t>L</w:t>
      </w:r>
      <w:r w:rsidR="00B83AA8">
        <w:t>og in with correct password</w:t>
      </w:r>
    </w:p>
    <w:p w14:paraId="01D85D60" w14:textId="3CC16A1D" w:rsidR="00B83AA8" w:rsidRPr="00B83AA8" w:rsidRDefault="00B81314" w:rsidP="00B83AA8">
      <w:pPr>
        <w:pStyle w:val="ListParagraph"/>
        <w:numPr>
          <w:ilvl w:val="1"/>
          <w:numId w:val="14"/>
        </w:numPr>
        <w:jc w:val="both"/>
      </w:pPr>
      <w:r>
        <w:t>L</w:t>
      </w:r>
      <w:r w:rsidR="00B83AA8">
        <w:t>og in with wrong password</w:t>
      </w:r>
    </w:p>
    <w:p w14:paraId="557D1DA1" w14:textId="1D51B469" w:rsidR="00B83AA8" w:rsidRDefault="00B81314" w:rsidP="00B83AA8">
      <w:pPr>
        <w:pStyle w:val="ListParagraph"/>
        <w:numPr>
          <w:ilvl w:val="1"/>
          <w:numId w:val="14"/>
        </w:numPr>
        <w:jc w:val="both"/>
      </w:pPr>
      <w:bookmarkStart w:id="614" w:name="_Hlk477818378"/>
      <w:r>
        <w:t>T</w:t>
      </w:r>
      <w:r w:rsidR="00B83AA8">
        <w:t xml:space="preserve">he first-time log in </w:t>
      </w:r>
      <w:bookmarkEnd w:id="614"/>
    </w:p>
    <w:p w14:paraId="761A310D" w14:textId="5EA5BEF3" w:rsidR="00B83AA8" w:rsidRDefault="00B81314" w:rsidP="00B83AA8">
      <w:pPr>
        <w:pStyle w:val="ListParagraph"/>
        <w:numPr>
          <w:ilvl w:val="1"/>
          <w:numId w:val="14"/>
        </w:numPr>
        <w:jc w:val="both"/>
      </w:pPr>
      <w:r>
        <w:t>T</w:t>
      </w:r>
      <w:r w:rsidR="00B83AA8">
        <w:t>he first-time log in after password had been reset</w:t>
      </w:r>
    </w:p>
    <w:p w14:paraId="7C3A65F5" w14:textId="44B5DB86" w:rsidR="00B83AA8" w:rsidRDefault="00B81314" w:rsidP="005D4ADC">
      <w:pPr>
        <w:pStyle w:val="ListParagraph"/>
        <w:numPr>
          <w:ilvl w:val="1"/>
          <w:numId w:val="14"/>
        </w:numPr>
        <w:jc w:val="both"/>
      </w:pPr>
      <w:r>
        <w:t>L</w:t>
      </w:r>
      <w:r w:rsidR="00B83AA8">
        <w:t>og out</w:t>
      </w:r>
    </w:p>
    <w:p w14:paraId="0FB36E76" w14:textId="77777777" w:rsidR="00B81314" w:rsidRDefault="00B81314" w:rsidP="00B81314">
      <w:pPr>
        <w:pStyle w:val="ListParagraph"/>
        <w:ind w:left="1440"/>
        <w:jc w:val="both"/>
      </w:pPr>
    </w:p>
    <w:p w14:paraId="13F32AA3" w14:textId="52F693CF" w:rsidR="00B83AA8" w:rsidRDefault="00B83AA8" w:rsidP="00B83AA8">
      <w:pPr>
        <w:pStyle w:val="ListParagraph"/>
        <w:numPr>
          <w:ilvl w:val="0"/>
          <w:numId w:val="14"/>
        </w:numPr>
        <w:jc w:val="both"/>
      </w:pPr>
      <w:r>
        <w:t>Password</w:t>
      </w:r>
    </w:p>
    <w:p w14:paraId="7A7DE1E7" w14:textId="0D56DB9E" w:rsidR="00B83AA8" w:rsidRDefault="00B83AA8" w:rsidP="00B83AA8">
      <w:pPr>
        <w:pStyle w:val="ListParagraph"/>
        <w:numPr>
          <w:ilvl w:val="1"/>
          <w:numId w:val="14"/>
        </w:numPr>
        <w:jc w:val="both"/>
      </w:pPr>
      <w:r>
        <w:t xml:space="preserve">Admin </w:t>
      </w:r>
      <w:bookmarkStart w:id="615" w:name="_Hlk477821039"/>
      <w:r>
        <w:t>reset password</w:t>
      </w:r>
      <w:bookmarkEnd w:id="615"/>
      <w:r>
        <w:t xml:space="preserve"> for users </w:t>
      </w:r>
    </w:p>
    <w:p w14:paraId="1D109D36" w14:textId="0B5295DA" w:rsidR="00B81314" w:rsidRDefault="00B81314" w:rsidP="005D4ADC">
      <w:pPr>
        <w:pStyle w:val="ListParagraph"/>
        <w:numPr>
          <w:ilvl w:val="1"/>
          <w:numId w:val="14"/>
        </w:numPr>
        <w:jc w:val="both"/>
      </w:pPr>
      <w:r>
        <w:t>Users change their own password</w:t>
      </w:r>
    </w:p>
    <w:p w14:paraId="7A4B7FF8" w14:textId="77777777" w:rsidR="00B81314" w:rsidRDefault="00B81314" w:rsidP="00B81314">
      <w:pPr>
        <w:pStyle w:val="ListParagraph"/>
        <w:ind w:left="1440"/>
        <w:jc w:val="both"/>
      </w:pPr>
    </w:p>
    <w:p w14:paraId="51915BA1" w14:textId="48AF8FB7" w:rsidR="00B81314" w:rsidRDefault="00B81314" w:rsidP="00B81314">
      <w:pPr>
        <w:pStyle w:val="ListParagraph"/>
        <w:numPr>
          <w:ilvl w:val="0"/>
          <w:numId w:val="14"/>
        </w:numPr>
        <w:spacing w:before="120"/>
        <w:jc w:val="both"/>
      </w:pPr>
      <w:r w:rsidRPr="00B81314">
        <w:t>Navigation</w:t>
      </w:r>
      <w:r>
        <w:t xml:space="preserve"> Bar</w:t>
      </w:r>
    </w:p>
    <w:p w14:paraId="122945B0" w14:textId="169E1688" w:rsidR="00B81314" w:rsidRDefault="00B81314" w:rsidP="00B81314">
      <w:pPr>
        <w:pStyle w:val="ListParagraph"/>
        <w:numPr>
          <w:ilvl w:val="1"/>
          <w:numId w:val="14"/>
        </w:numPr>
        <w:jc w:val="both"/>
      </w:pPr>
      <w:bookmarkStart w:id="616" w:name="_Hlk477818796"/>
      <w:r>
        <w:t xml:space="preserve">Appropriate </w:t>
      </w:r>
      <w:bookmarkStart w:id="617" w:name="_Hlk477818807"/>
      <w:bookmarkEnd w:id="616"/>
      <w:r>
        <w:t xml:space="preserve">content showed </w:t>
      </w:r>
      <w:bookmarkEnd w:id="617"/>
      <w:r>
        <w:t>based on log</w:t>
      </w:r>
      <w:r w:rsidR="003D34EA">
        <w:t>ged-</w:t>
      </w:r>
      <w:r>
        <w:t>in account role</w:t>
      </w:r>
    </w:p>
    <w:p w14:paraId="41FE7E91" w14:textId="129A028F" w:rsidR="00B81314" w:rsidRDefault="00B81314" w:rsidP="00B81314">
      <w:pPr>
        <w:pStyle w:val="ListParagraph"/>
        <w:numPr>
          <w:ilvl w:val="1"/>
          <w:numId w:val="14"/>
        </w:numPr>
        <w:spacing w:after="120"/>
        <w:jc w:val="both"/>
      </w:pPr>
      <w:r>
        <w:t>Appropriate content showed when different session is hover</w:t>
      </w:r>
    </w:p>
    <w:p w14:paraId="3960DD99" w14:textId="77777777" w:rsidR="00B81314" w:rsidRDefault="00B81314" w:rsidP="00B81314">
      <w:pPr>
        <w:pStyle w:val="ListParagraph"/>
        <w:spacing w:after="120"/>
        <w:ind w:left="1440"/>
        <w:jc w:val="both"/>
      </w:pPr>
    </w:p>
    <w:p w14:paraId="25F364D0" w14:textId="30454C6D" w:rsidR="00B81314" w:rsidRDefault="00B81314" w:rsidP="00B81314">
      <w:pPr>
        <w:pStyle w:val="ListParagraph"/>
        <w:numPr>
          <w:ilvl w:val="0"/>
          <w:numId w:val="14"/>
        </w:numPr>
        <w:jc w:val="both"/>
      </w:pPr>
      <w:r>
        <w:t>Project Session</w:t>
      </w:r>
    </w:p>
    <w:p w14:paraId="6D91B721" w14:textId="71597CCA" w:rsidR="00B81314" w:rsidRDefault="00B81314" w:rsidP="00B81314">
      <w:pPr>
        <w:pStyle w:val="ListParagraph"/>
        <w:numPr>
          <w:ilvl w:val="1"/>
          <w:numId w:val="14"/>
        </w:numPr>
        <w:jc w:val="both"/>
      </w:pPr>
      <w:bookmarkStart w:id="618" w:name="_Hlk477824253"/>
      <w:bookmarkStart w:id="619" w:name="_Hlk477820870"/>
      <w:r>
        <w:t xml:space="preserve">Add </w:t>
      </w:r>
      <w:r w:rsidR="001C6099">
        <w:t>P</w:t>
      </w:r>
      <w:r>
        <w:t>roject</w:t>
      </w:r>
      <w:bookmarkEnd w:id="618"/>
    </w:p>
    <w:p w14:paraId="63043E1F" w14:textId="77777777" w:rsidR="001B22B3" w:rsidRDefault="001B22B3" w:rsidP="001B22B3">
      <w:pPr>
        <w:pStyle w:val="ListParagraph"/>
        <w:numPr>
          <w:ilvl w:val="2"/>
          <w:numId w:val="14"/>
        </w:numPr>
        <w:jc w:val="both"/>
      </w:pPr>
      <w:bookmarkStart w:id="620" w:name="_Hlk477820083"/>
      <w:bookmarkStart w:id="621" w:name="OLE_LINK15"/>
      <w:r>
        <w:t xml:space="preserve">Mandatory fields </w:t>
      </w:r>
      <w:bookmarkEnd w:id="620"/>
      <w:bookmarkEnd w:id="621"/>
    </w:p>
    <w:bookmarkEnd w:id="619"/>
    <w:p w14:paraId="6BADB43D" w14:textId="43672683" w:rsidR="00B81314" w:rsidRDefault="00B81314" w:rsidP="00B81314">
      <w:pPr>
        <w:pStyle w:val="ListParagraph"/>
        <w:numPr>
          <w:ilvl w:val="2"/>
          <w:numId w:val="14"/>
        </w:numPr>
        <w:jc w:val="both"/>
      </w:pPr>
      <w:r>
        <w:t xml:space="preserve">Only classes </w:t>
      </w:r>
      <w:bookmarkStart w:id="622" w:name="_Hlk477819181"/>
      <w:r>
        <w:t xml:space="preserve">in the system should be </w:t>
      </w:r>
      <w:r w:rsidR="001B22B3">
        <w:t>list</w:t>
      </w:r>
      <w:r>
        <w:t xml:space="preserve"> </w:t>
      </w:r>
      <w:bookmarkStart w:id="623" w:name="_Hlk477819470"/>
      <w:bookmarkEnd w:id="622"/>
      <w:r>
        <w:t>at the “</w:t>
      </w:r>
      <w:r w:rsidRPr="00B81314">
        <w:t>Classes to Add to</w:t>
      </w:r>
      <w:r>
        <w:t>” field</w:t>
      </w:r>
      <w:bookmarkEnd w:id="613"/>
      <w:bookmarkEnd w:id="623"/>
    </w:p>
    <w:p w14:paraId="1A5EFD90" w14:textId="458DBEB3" w:rsidR="00303952" w:rsidRDefault="00303952" w:rsidP="00303952">
      <w:pPr>
        <w:pStyle w:val="ListParagraph"/>
        <w:numPr>
          <w:ilvl w:val="1"/>
          <w:numId w:val="14"/>
        </w:numPr>
        <w:jc w:val="both"/>
      </w:pPr>
      <w:bookmarkStart w:id="624" w:name="_Hlk477824283"/>
      <w:r>
        <w:t>View All Projects</w:t>
      </w:r>
      <w:bookmarkEnd w:id="624"/>
    </w:p>
    <w:p w14:paraId="69D9AF1E" w14:textId="476A9026" w:rsidR="00303952" w:rsidRDefault="00303952" w:rsidP="00303952">
      <w:pPr>
        <w:pStyle w:val="ListParagraph"/>
        <w:numPr>
          <w:ilvl w:val="2"/>
          <w:numId w:val="14"/>
        </w:numPr>
        <w:jc w:val="both"/>
      </w:pPr>
      <w:r>
        <w:t>All projects in the system should be showed</w:t>
      </w:r>
    </w:p>
    <w:p w14:paraId="5E28EAED" w14:textId="1DFAB710" w:rsidR="00303952" w:rsidRDefault="00303952" w:rsidP="00303952">
      <w:pPr>
        <w:pStyle w:val="ListParagraph"/>
        <w:numPr>
          <w:ilvl w:val="2"/>
          <w:numId w:val="14"/>
        </w:numPr>
        <w:jc w:val="both"/>
      </w:pPr>
      <w:r>
        <w:t xml:space="preserve">Relation between projects and classes should be </w:t>
      </w:r>
      <w:r w:rsidRPr="00303952">
        <w:t>corresponding</w:t>
      </w:r>
    </w:p>
    <w:p w14:paraId="364D9497" w14:textId="78B491B2" w:rsidR="00303952" w:rsidRDefault="00303952" w:rsidP="00303952">
      <w:pPr>
        <w:pStyle w:val="ListParagraph"/>
        <w:numPr>
          <w:ilvl w:val="2"/>
          <w:numId w:val="14"/>
        </w:numPr>
        <w:jc w:val="both"/>
      </w:pPr>
      <w:r>
        <w:t>Projects’ content should be correct</w:t>
      </w:r>
    </w:p>
    <w:p w14:paraId="42465440" w14:textId="77777777" w:rsidR="00303952" w:rsidRDefault="00303952" w:rsidP="00303952">
      <w:pPr>
        <w:pStyle w:val="ListParagraph"/>
        <w:ind w:left="1636"/>
        <w:jc w:val="both"/>
      </w:pPr>
    </w:p>
    <w:p w14:paraId="51971B39" w14:textId="77C9CDB1" w:rsidR="00303952" w:rsidRDefault="001B22B3" w:rsidP="00303952">
      <w:pPr>
        <w:pStyle w:val="ListParagraph"/>
        <w:numPr>
          <w:ilvl w:val="0"/>
          <w:numId w:val="14"/>
        </w:numPr>
        <w:jc w:val="both"/>
      </w:pPr>
      <w:r>
        <w:t>Submission Session</w:t>
      </w:r>
    </w:p>
    <w:p w14:paraId="13E4FE28" w14:textId="67343977" w:rsidR="001B22B3" w:rsidRDefault="001B22B3" w:rsidP="001B22B3">
      <w:pPr>
        <w:pStyle w:val="ListParagraph"/>
        <w:numPr>
          <w:ilvl w:val="1"/>
          <w:numId w:val="14"/>
        </w:numPr>
        <w:jc w:val="both"/>
      </w:pPr>
      <w:bookmarkStart w:id="625" w:name="_Hlk477824296"/>
      <w:r>
        <w:t>Add Submission</w:t>
      </w:r>
      <w:bookmarkEnd w:id="625"/>
    </w:p>
    <w:p w14:paraId="6DBFE90A" w14:textId="77777777" w:rsidR="001B22B3" w:rsidRDefault="001B22B3" w:rsidP="00A91C3D">
      <w:pPr>
        <w:pStyle w:val="ListParagraph"/>
        <w:numPr>
          <w:ilvl w:val="2"/>
          <w:numId w:val="14"/>
        </w:numPr>
        <w:spacing w:after="0"/>
        <w:jc w:val="both"/>
      </w:pPr>
      <w:r>
        <w:t xml:space="preserve">Mandatory fields </w:t>
      </w:r>
    </w:p>
    <w:p w14:paraId="598D69C3" w14:textId="7ABE716A" w:rsidR="001B22B3" w:rsidRDefault="001B22B3" w:rsidP="00A91C3D">
      <w:pPr>
        <w:pStyle w:val="ListParagraph"/>
        <w:numPr>
          <w:ilvl w:val="2"/>
          <w:numId w:val="14"/>
        </w:numPr>
        <w:spacing w:after="0"/>
        <w:jc w:val="both"/>
      </w:pPr>
      <w:r w:rsidRPr="001B22B3">
        <w:t xml:space="preserve">Only current student enrolled classes </w:t>
      </w:r>
      <w:r>
        <w:t>should</w:t>
      </w:r>
      <w:r w:rsidRPr="001B22B3">
        <w:t xml:space="preserve"> be listed </w:t>
      </w:r>
      <w:r>
        <w:t>at the “</w:t>
      </w:r>
      <w:r w:rsidRPr="00B81314">
        <w:t>Classes</w:t>
      </w:r>
      <w:r>
        <w:t>” field</w:t>
      </w:r>
    </w:p>
    <w:p w14:paraId="7C3D48A8" w14:textId="4DB350EB" w:rsidR="001B22B3" w:rsidRDefault="001B22B3" w:rsidP="00A91C3D">
      <w:pPr>
        <w:pStyle w:val="ListParagraph"/>
        <w:numPr>
          <w:ilvl w:val="2"/>
          <w:numId w:val="14"/>
        </w:numPr>
        <w:spacing w:after="0"/>
        <w:jc w:val="both"/>
      </w:pPr>
      <w:r w:rsidRPr="001B22B3">
        <w:t xml:space="preserve">Only </w:t>
      </w:r>
      <w:bookmarkStart w:id="626" w:name="_Hlk477819485"/>
      <w:r w:rsidRPr="001B22B3">
        <w:t xml:space="preserve">projects </w:t>
      </w:r>
      <w:bookmarkEnd w:id="626"/>
      <w:r w:rsidRPr="001B22B3">
        <w:t xml:space="preserve">under selected classes will be listed </w:t>
      </w:r>
      <w:r>
        <w:t>at the “Project” field</w:t>
      </w:r>
    </w:p>
    <w:p w14:paraId="733430B8" w14:textId="77777777" w:rsidR="00A91C3D" w:rsidRDefault="00A91C3D" w:rsidP="00A91C3D">
      <w:pPr>
        <w:pStyle w:val="ListParagraph"/>
        <w:spacing w:after="0"/>
        <w:ind w:left="1636"/>
        <w:jc w:val="both"/>
      </w:pPr>
    </w:p>
    <w:p w14:paraId="7B039FEE" w14:textId="463D8FD0" w:rsidR="00A91C3D" w:rsidRDefault="00A91C3D" w:rsidP="00A91C3D">
      <w:pPr>
        <w:pStyle w:val="ListParagraph"/>
        <w:numPr>
          <w:ilvl w:val="1"/>
          <w:numId w:val="14"/>
        </w:numPr>
        <w:jc w:val="both"/>
      </w:pPr>
      <w:bookmarkStart w:id="627" w:name="_Hlk477824301"/>
      <w:r>
        <w:t>View Submission</w:t>
      </w:r>
      <w:bookmarkEnd w:id="627"/>
    </w:p>
    <w:p w14:paraId="22B23DD9" w14:textId="77777777" w:rsidR="00A91C3D" w:rsidRDefault="00A91C3D" w:rsidP="00A91C3D">
      <w:pPr>
        <w:pStyle w:val="ListParagraph"/>
        <w:numPr>
          <w:ilvl w:val="2"/>
          <w:numId w:val="14"/>
        </w:numPr>
        <w:jc w:val="both"/>
      </w:pPr>
      <w:bookmarkStart w:id="628" w:name="_Hlk477819659"/>
      <w:r>
        <w:t xml:space="preserve">If student logged in, </w:t>
      </w:r>
      <w:bookmarkStart w:id="629" w:name="_Hlk477820226"/>
      <w:r>
        <w:t>only student’s own submissions should be listed</w:t>
      </w:r>
      <w:bookmarkEnd w:id="629"/>
    </w:p>
    <w:p w14:paraId="34DB97A7" w14:textId="17DC4A63" w:rsidR="00A91C3D" w:rsidRDefault="00A91C3D" w:rsidP="00A91C3D">
      <w:pPr>
        <w:pStyle w:val="ListParagraph"/>
        <w:numPr>
          <w:ilvl w:val="2"/>
          <w:numId w:val="14"/>
        </w:numPr>
        <w:jc w:val="both"/>
      </w:pPr>
      <w:bookmarkStart w:id="630" w:name="_Hlk477820216"/>
      <w:bookmarkEnd w:id="628"/>
      <w:r>
        <w:t xml:space="preserve">If </w:t>
      </w:r>
      <w:bookmarkStart w:id="631" w:name="_Hlk477819670"/>
      <w:r>
        <w:t xml:space="preserve">instructor </w:t>
      </w:r>
      <w:bookmarkEnd w:id="631"/>
      <w:r>
        <w:t xml:space="preserve">logged in, only submissions that belong to </w:t>
      </w:r>
      <w:r w:rsidR="003D34EA">
        <w:t>students and projects both</w:t>
      </w:r>
      <w:r>
        <w:t xml:space="preserve"> </w:t>
      </w:r>
      <w:r w:rsidR="003D34EA">
        <w:t>in</w:t>
      </w:r>
      <w:r>
        <w:t xml:space="preserve"> instructor’s own class should be listed</w:t>
      </w:r>
      <w:r w:rsidR="003D34EA">
        <w:t>.</w:t>
      </w:r>
    </w:p>
    <w:p w14:paraId="3C04D46B" w14:textId="69C0A342" w:rsidR="00A91C3D" w:rsidRDefault="00A91C3D" w:rsidP="005D4ADC">
      <w:pPr>
        <w:pStyle w:val="ListParagraph"/>
        <w:numPr>
          <w:ilvl w:val="2"/>
          <w:numId w:val="14"/>
        </w:numPr>
        <w:jc w:val="both"/>
      </w:pPr>
      <w:r>
        <w:t>If admin logged in, all submissions should be listed</w:t>
      </w:r>
    </w:p>
    <w:bookmarkEnd w:id="630"/>
    <w:p w14:paraId="1E440D18" w14:textId="5B07AFB0" w:rsidR="001C6099" w:rsidRDefault="001C6099" w:rsidP="001C6099">
      <w:pPr>
        <w:pStyle w:val="ListParagraph"/>
        <w:ind w:left="1636"/>
        <w:jc w:val="both"/>
      </w:pPr>
    </w:p>
    <w:p w14:paraId="2B3FEDD9" w14:textId="2E9670BF" w:rsidR="001C6099" w:rsidRDefault="001C6099" w:rsidP="001C6099">
      <w:pPr>
        <w:pStyle w:val="ListParagraph"/>
        <w:numPr>
          <w:ilvl w:val="0"/>
          <w:numId w:val="14"/>
        </w:numPr>
        <w:jc w:val="both"/>
      </w:pPr>
      <w:bookmarkStart w:id="632" w:name="_Hlk477820852"/>
      <w:r>
        <w:t>Class Session</w:t>
      </w:r>
    </w:p>
    <w:p w14:paraId="4E945833" w14:textId="032C3964" w:rsidR="001C6099" w:rsidRDefault="001C6099" w:rsidP="001C6099">
      <w:pPr>
        <w:pStyle w:val="ListParagraph"/>
        <w:numPr>
          <w:ilvl w:val="1"/>
          <w:numId w:val="14"/>
        </w:numPr>
        <w:jc w:val="both"/>
      </w:pPr>
      <w:bookmarkStart w:id="633" w:name="_Hlk477824341"/>
      <w:bookmarkStart w:id="634" w:name="_Hlk477824319"/>
      <w:bookmarkEnd w:id="632"/>
      <w:r>
        <w:t>Import Classes</w:t>
      </w:r>
      <w:bookmarkEnd w:id="633"/>
    </w:p>
    <w:bookmarkEnd w:id="634"/>
    <w:p w14:paraId="5E8EC4D7" w14:textId="217A2FE4" w:rsidR="001C6099" w:rsidRDefault="001C6099" w:rsidP="001C6099">
      <w:pPr>
        <w:pStyle w:val="ListParagraph"/>
        <w:numPr>
          <w:ilvl w:val="2"/>
          <w:numId w:val="14"/>
        </w:numPr>
        <w:jc w:val="both"/>
      </w:pPr>
      <w:r w:rsidRPr="001C6099">
        <w:t xml:space="preserve">All </w:t>
      </w:r>
      <w:r>
        <w:t xml:space="preserve">selected </w:t>
      </w:r>
      <w:r w:rsidRPr="001C6099">
        <w:t xml:space="preserve">classes in Mohawk college </w:t>
      </w:r>
      <w:r>
        <w:t>should</w:t>
      </w:r>
      <w:r w:rsidRPr="001C6099">
        <w:t xml:space="preserve"> be listed</w:t>
      </w:r>
    </w:p>
    <w:p w14:paraId="678C0682" w14:textId="50AD9399" w:rsidR="001C6099" w:rsidRDefault="001C6099" w:rsidP="001C6099">
      <w:pPr>
        <w:pStyle w:val="ListParagraph"/>
        <w:numPr>
          <w:ilvl w:val="1"/>
          <w:numId w:val="14"/>
        </w:numPr>
        <w:jc w:val="both"/>
      </w:pPr>
      <w:bookmarkStart w:id="635" w:name="_Hlk477824357"/>
      <w:r>
        <w:t>Build a Class</w:t>
      </w:r>
      <w:bookmarkEnd w:id="635"/>
    </w:p>
    <w:p w14:paraId="2E043C6F" w14:textId="7BCBF0BC" w:rsidR="001C6099" w:rsidRDefault="001C6099" w:rsidP="001C6099">
      <w:pPr>
        <w:pStyle w:val="ListParagraph"/>
        <w:numPr>
          <w:ilvl w:val="2"/>
          <w:numId w:val="14"/>
        </w:numPr>
        <w:jc w:val="both"/>
      </w:pPr>
      <w:r>
        <w:t>Mandatory fields</w:t>
      </w:r>
    </w:p>
    <w:p w14:paraId="59DF64BD" w14:textId="1DA3627F" w:rsidR="001C6099" w:rsidRDefault="001C6099" w:rsidP="001C6099">
      <w:pPr>
        <w:pStyle w:val="ListParagraph"/>
        <w:numPr>
          <w:ilvl w:val="2"/>
          <w:numId w:val="14"/>
        </w:numPr>
        <w:jc w:val="both"/>
      </w:pPr>
      <w:bookmarkStart w:id="636" w:name="_Hlk477820128"/>
      <w:bookmarkStart w:id="637" w:name="OLE_LINK16"/>
      <w:r w:rsidRPr="001C6099">
        <w:t>All instructors in this system will be listed</w:t>
      </w:r>
      <w:r>
        <w:t xml:space="preserve"> at “Instructor” field</w:t>
      </w:r>
      <w:bookmarkEnd w:id="636"/>
      <w:bookmarkEnd w:id="637"/>
    </w:p>
    <w:p w14:paraId="51436DBC" w14:textId="7A10F2CD" w:rsidR="001C6099" w:rsidRDefault="001C6099" w:rsidP="001C6099">
      <w:pPr>
        <w:pStyle w:val="ListParagraph"/>
        <w:numPr>
          <w:ilvl w:val="2"/>
          <w:numId w:val="14"/>
        </w:numPr>
        <w:jc w:val="both"/>
      </w:pPr>
      <w:r w:rsidRPr="001C6099">
        <w:t xml:space="preserve">All </w:t>
      </w:r>
      <w:bookmarkStart w:id="638" w:name="_Hlk477820141"/>
      <w:r w:rsidRPr="001C6099">
        <w:t xml:space="preserve">projects </w:t>
      </w:r>
      <w:bookmarkEnd w:id="638"/>
      <w:r w:rsidRPr="001C6099">
        <w:t xml:space="preserve">in this system will be listed </w:t>
      </w:r>
      <w:r>
        <w:t>at “P</w:t>
      </w:r>
      <w:r w:rsidRPr="001C6099">
        <w:t>rojects</w:t>
      </w:r>
      <w:r>
        <w:t>”</w:t>
      </w:r>
      <w:r w:rsidRPr="001C6099">
        <w:t xml:space="preserve"> </w:t>
      </w:r>
      <w:r>
        <w:t>field</w:t>
      </w:r>
    </w:p>
    <w:p w14:paraId="2EE214B5" w14:textId="77777777" w:rsidR="005D4ADC" w:rsidRDefault="005D4ADC" w:rsidP="005D4ADC">
      <w:pPr>
        <w:pStyle w:val="ListParagraph"/>
        <w:numPr>
          <w:ilvl w:val="1"/>
          <w:numId w:val="14"/>
        </w:numPr>
        <w:jc w:val="both"/>
      </w:pPr>
      <w:bookmarkStart w:id="639" w:name="_Hlk477824368"/>
      <w:r>
        <w:lastRenderedPageBreak/>
        <w:t xml:space="preserve">View </w:t>
      </w:r>
      <w:bookmarkStart w:id="640" w:name="_Hlk477820237"/>
      <w:r>
        <w:t>Classes</w:t>
      </w:r>
      <w:bookmarkEnd w:id="639"/>
      <w:bookmarkEnd w:id="640"/>
    </w:p>
    <w:p w14:paraId="2612B841" w14:textId="6BBCE1BE" w:rsidR="00FB228E" w:rsidRDefault="00FB228E" w:rsidP="00FB228E">
      <w:pPr>
        <w:pStyle w:val="ListParagraph"/>
        <w:numPr>
          <w:ilvl w:val="2"/>
          <w:numId w:val="14"/>
        </w:numPr>
        <w:jc w:val="both"/>
      </w:pPr>
      <w:r>
        <w:t xml:space="preserve">If </w:t>
      </w:r>
      <w:bookmarkStart w:id="641" w:name="_Hlk477820230"/>
      <w:r>
        <w:t xml:space="preserve">instructor </w:t>
      </w:r>
      <w:bookmarkEnd w:id="641"/>
      <w:r>
        <w:t xml:space="preserve">logged in, only instructor s own </w:t>
      </w:r>
      <w:bookmarkStart w:id="642" w:name="_Hlk477820245"/>
      <w:r>
        <w:t xml:space="preserve">classes </w:t>
      </w:r>
      <w:bookmarkEnd w:id="642"/>
      <w:r>
        <w:t>should be listed</w:t>
      </w:r>
    </w:p>
    <w:p w14:paraId="37334A83" w14:textId="0A037D67" w:rsidR="00FB228E" w:rsidRDefault="00FB228E" w:rsidP="00FB228E">
      <w:pPr>
        <w:pStyle w:val="ListParagraph"/>
        <w:numPr>
          <w:ilvl w:val="2"/>
          <w:numId w:val="14"/>
        </w:numPr>
        <w:jc w:val="both"/>
      </w:pPr>
      <w:r>
        <w:t>If admin logged in, all classes should be listed</w:t>
      </w:r>
    </w:p>
    <w:p w14:paraId="03590D83" w14:textId="1DD22FD1" w:rsidR="005D4ADC" w:rsidRDefault="005D4ADC" w:rsidP="005D4ADC">
      <w:pPr>
        <w:pStyle w:val="ListParagraph"/>
        <w:numPr>
          <w:ilvl w:val="1"/>
          <w:numId w:val="14"/>
        </w:numPr>
        <w:jc w:val="both"/>
      </w:pPr>
      <w:bookmarkStart w:id="643" w:name="_Hlk477824374"/>
      <w:bookmarkStart w:id="644" w:name="_Hlk477820513"/>
      <w:r>
        <w:t>Edit Classes</w:t>
      </w:r>
      <w:bookmarkEnd w:id="643"/>
    </w:p>
    <w:bookmarkEnd w:id="644"/>
    <w:p w14:paraId="50EBD52B" w14:textId="076CC656" w:rsidR="001C6099" w:rsidRDefault="005D4ADC" w:rsidP="005D4ADC">
      <w:pPr>
        <w:pStyle w:val="ListParagraph"/>
        <w:numPr>
          <w:ilvl w:val="2"/>
          <w:numId w:val="14"/>
        </w:numPr>
        <w:jc w:val="both"/>
      </w:pPr>
      <w:r>
        <w:t>C</w:t>
      </w:r>
      <w:r w:rsidRPr="005D4ADC">
        <w:t>orresponding</w:t>
      </w:r>
      <w:r>
        <w:t xml:space="preserve"> info should be filled in fields</w:t>
      </w:r>
    </w:p>
    <w:p w14:paraId="477726A9" w14:textId="2F2BFE1D" w:rsidR="005D4ADC" w:rsidRDefault="005D4ADC" w:rsidP="005D4ADC">
      <w:pPr>
        <w:pStyle w:val="ListParagraph"/>
        <w:numPr>
          <w:ilvl w:val="1"/>
          <w:numId w:val="14"/>
        </w:numPr>
        <w:jc w:val="both"/>
      </w:pPr>
      <w:bookmarkStart w:id="645" w:name="_Hlk477824381"/>
      <w:r>
        <w:t>Student in Classes</w:t>
      </w:r>
      <w:bookmarkEnd w:id="645"/>
    </w:p>
    <w:p w14:paraId="45C07D65" w14:textId="657DAF73" w:rsidR="005D4ADC" w:rsidRDefault="005D4ADC" w:rsidP="005D4ADC">
      <w:pPr>
        <w:pStyle w:val="ListParagraph"/>
        <w:numPr>
          <w:ilvl w:val="2"/>
          <w:numId w:val="14"/>
        </w:numPr>
        <w:jc w:val="both"/>
      </w:pPr>
      <w:r>
        <w:t>Admin/Instructors are able to view students in all/their own class</w:t>
      </w:r>
    </w:p>
    <w:p w14:paraId="21C0AA1E" w14:textId="2179B408" w:rsidR="005D4ADC" w:rsidRDefault="005D4ADC" w:rsidP="005D4ADC">
      <w:pPr>
        <w:pStyle w:val="ListParagraph"/>
        <w:numPr>
          <w:ilvl w:val="2"/>
          <w:numId w:val="14"/>
        </w:numPr>
        <w:jc w:val="both"/>
      </w:pPr>
      <w:r>
        <w:t>Admin can add/remove any students to/from a class</w:t>
      </w:r>
    </w:p>
    <w:p w14:paraId="54FC57B8" w14:textId="77777777" w:rsidR="005D4ADC" w:rsidRDefault="005D4ADC" w:rsidP="005D4ADC">
      <w:pPr>
        <w:pStyle w:val="ListParagraph"/>
        <w:ind w:left="1636"/>
        <w:jc w:val="both"/>
      </w:pPr>
    </w:p>
    <w:p w14:paraId="4E6BD4EB" w14:textId="3B35FADB" w:rsidR="005D4ADC" w:rsidRDefault="005D4ADC" w:rsidP="005D4ADC">
      <w:pPr>
        <w:pStyle w:val="ListParagraph"/>
        <w:numPr>
          <w:ilvl w:val="0"/>
          <w:numId w:val="14"/>
        </w:numPr>
        <w:jc w:val="both"/>
      </w:pPr>
      <w:bookmarkStart w:id="646" w:name="_Hlk477820875"/>
      <w:r>
        <w:t xml:space="preserve">Users </w:t>
      </w:r>
      <w:bookmarkEnd w:id="646"/>
      <w:r>
        <w:t>Session</w:t>
      </w:r>
    </w:p>
    <w:p w14:paraId="6DAC2FB7" w14:textId="788F653F" w:rsidR="005D4ADC" w:rsidRDefault="005D4ADC" w:rsidP="005D4ADC">
      <w:pPr>
        <w:pStyle w:val="ListParagraph"/>
        <w:numPr>
          <w:ilvl w:val="1"/>
          <w:numId w:val="14"/>
        </w:numPr>
        <w:jc w:val="both"/>
      </w:pPr>
      <w:bookmarkStart w:id="647" w:name="_Hlk477824429"/>
      <w:r>
        <w:t>Add User</w:t>
      </w:r>
      <w:bookmarkEnd w:id="647"/>
    </w:p>
    <w:p w14:paraId="01AF6503" w14:textId="31C09774" w:rsidR="005D4ADC" w:rsidRDefault="005D4ADC" w:rsidP="005D4ADC">
      <w:pPr>
        <w:pStyle w:val="ListParagraph"/>
        <w:numPr>
          <w:ilvl w:val="2"/>
          <w:numId w:val="14"/>
        </w:numPr>
        <w:jc w:val="both"/>
      </w:pPr>
      <w:r>
        <w:t xml:space="preserve">Mandatory fields </w:t>
      </w:r>
    </w:p>
    <w:p w14:paraId="447F0585" w14:textId="668C4B3E" w:rsidR="005D4ADC" w:rsidRDefault="00997047" w:rsidP="00997047">
      <w:pPr>
        <w:pStyle w:val="ListParagraph"/>
        <w:numPr>
          <w:ilvl w:val="1"/>
          <w:numId w:val="14"/>
        </w:numPr>
        <w:jc w:val="both"/>
      </w:pPr>
      <w:bookmarkStart w:id="648" w:name="_Hlk477824438"/>
      <w:r>
        <w:t xml:space="preserve">Upload a CSV file </w:t>
      </w:r>
      <w:bookmarkEnd w:id="648"/>
    </w:p>
    <w:p w14:paraId="2F2F64A3" w14:textId="32E36536" w:rsidR="00997047" w:rsidRDefault="00997047" w:rsidP="005635F9">
      <w:pPr>
        <w:pStyle w:val="ListParagraph"/>
        <w:numPr>
          <w:ilvl w:val="2"/>
          <w:numId w:val="14"/>
        </w:numPr>
        <w:jc w:val="both"/>
      </w:pPr>
      <w:r>
        <w:t xml:space="preserve">Data should be Import </w:t>
      </w:r>
      <w:r w:rsidR="005635F9" w:rsidRPr="005635F9">
        <w:t>correctly</w:t>
      </w:r>
    </w:p>
    <w:p w14:paraId="58AE9112" w14:textId="5D15884B" w:rsidR="005635F9" w:rsidRDefault="005635F9" w:rsidP="005635F9">
      <w:pPr>
        <w:pStyle w:val="ListParagraph"/>
        <w:numPr>
          <w:ilvl w:val="1"/>
          <w:numId w:val="14"/>
        </w:numPr>
        <w:jc w:val="both"/>
      </w:pPr>
      <w:bookmarkStart w:id="649" w:name="_Hlk477824447"/>
      <w:r>
        <w:t>View Users</w:t>
      </w:r>
      <w:bookmarkEnd w:id="649"/>
    </w:p>
    <w:p w14:paraId="08E8AF53" w14:textId="097357D5" w:rsidR="005635F9" w:rsidRDefault="005635F9" w:rsidP="005635F9">
      <w:pPr>
        <w:pStyle w:val="ListParagraph"/>
        <w:numPr>
          <w:ilvl w:val="2"/>
          <w:numId w:val="14"/>
        </w:numPr>
        <w:jc w:val="both"/>
      </w:pPr>
      <w:r>
        <w:t>All users should be listed</w:t>
      </w:r>
    </w:p>
    <w:p w14:paraId="47749391" w14:textId="284FD6DB" w:rsidR="005635F9" w:rsidRDefault="005635F9" w:rsidP="005635F9">
      <w:pPr>
        <w:pStyle w:val="ListParagraph"/>
        <w:numPr>
          <w:ilvl w:val="2"/>
          <w:numId w:val="14"/>
        </w:numPr>
        <w:jc w:val="both"/>
      </w:pPr>
      <w:bookmarkStart w:id="650" w:name="_Hlk477821034"/>
      <w:r>
        <w:t>All users can be removed</w:t>
      </w:r>
      <w:bookmarkEnd w:id="650"/>
    </w:p>
    <w:p w14:paraId="19F24CED" w14:textId="30763854" w:rsidR="005635F9" w:rsidRDefault="005635F9" w:rsidP="005635F9">
      <w:pPr>
        <w:pStyle w:val="ListParagraph"/>
        <w:numPr>
          <w:ilvl w:val="2"/>
          <w:numId w:val="14"/>
        </w:numPr>
        <w:jc w:val="both"/>
      </w:pPr>
      <w:r>
        <w:t>All users’ password can be reset</w:t>
      </w:r>
    </w:p>
    <w:p w14:paraId="425BCBF4" w14:textId="77777777" w:rsidR="00232BDF" w:rsidRDefault="00232BDF" w:rsidP="00232BDF">
      <w:pPr>
        <w:pStyle w:val="ListParagraph"/>
        <w:ind w:left="1636"/>
        <w:jc w:val="both"/>
      </w:pPr>
    </w:p>
    <w:p w14:paraId="6D9DAF95" w14:textId="5A8241B3" w:rsidR="00232BDF" w:rsidRDefault="00232BDF" w:rsidP="00232BDF">
      <w:pPr>
        <w:pStyle w:val="ListParagraph"/>
        <w:numPr>
          <w:ilvl w:val="0"/>
          <w:numId w:val="14"/>
        </w:numPr>
        <w:jc w:val="both"/>
      </w:pPr>
      <w:r>
        <w:t>General</w:t>
      </w:r>
    </w:p>
    <w:p w14:paraId="521F4A77" w14:textId="42776A45" w:rsidR="00232BDF" w:rsidRDefault="00232BDF" w:rsidP="00232BDF">
      <w:pPr>
        <w:pStyle w:val="ListParagraph"/>
        <w:numPr>
          <w:ilvl w:val="1"/>
          <w:numId w:val="14"/>
        </w:numPr>
        <w:jc w:val="both"/>
      </w:pPr>
      <w:bookmarkStart w:id="651" w:name="_Hlk477821141"/>
      <w:r>
        <w:t xml:space="preserve">All add-action should </w:t>
      </w:r>
      <w:r w:rsidRPr="00232BDF">
        <w:t>affect</w:t>
      </w:r>
      <w:r>
        <w:t xml:space="preserve"> database </w:t>
      </w:r>
      <w:r w:rsidRPr="00232BDF">
        <w:t>immediately</w:t>
      </w:r>
      <w:bookmarkEnd w:id="651"/>
    </w:p>
    <w:p w14:paraId="3CF13B7C" w14:textId="2DC23660" w:rsidR="00232BDF" w:rsidRDefault="00232BDF" w:rsidP="00232BDF">
      <w:pPr>
        <w:pStyle w:val="ListParagraph"/>
        <w:numPr>
          <w:ilvl w:val="1"/>
          <w:numId w:val="14"/>
        </w:numPr>
        <w:jc w:val="both"/>
      </w:pPr>
      <w:r>
        <w:t xml:space="preserve">All edit-action should </w:t>
      </w:r>
      <w:r w:rsidRPr="00232BDF">
        <w:t>affect</w:t>
      </w:r>
      <w:r>
        <w:t xml:space="preserve"> database </w:t>
      </w:r>
      <w:r w:rsidRPr="00232BDF">
        <w:t>immediately</w:t>
      </w:r>
    </w:p>
    <w:p w14:paraId="0EACC1EB" w14:textId="07201A1C" w:rsidR="00FF2D64" w:rsidRDefault="00FF2D64" w:rsidP="00232BDF">
      <w:pPr>
        <w:pStyle w:val="ListParagraph"/>
        <w:numPr>
          <w:ilvl w:val="1"/>
          <w:numId w:val="14"/>
        </w:numPr>
        <w:jc w:val="both"/>
      </w:pPr>
      <w:r>
        <w:t xml:space="preserve">All delete-action should </w:t>
      </w:r>
      <w:r w:rsidRPr="00232BDF">
        <w:t>affect</w:t>
      </w:r>
      <w:r>
        <w:t xml:space="preserve"> database </w:t>
      </w:r>
      <w:r w:rsidRPr="00232BDF">
        <w:t>immediately</w:t>
      </w:r>
    </w:p>
    <w:p w14:paraId="730180D2" w14:textId="1B8A5923" w:rsidR="00201752" w:rsidRDefault="00201752" w:rsidP="005D4ADC">
      <w:pPr>
        <w:pStyle w:val="ListParagraph"/>
        <w:ind w:left="1636"/>
        <w:jc w:val="both"/>
      </w:pPr>
    </w:p>
    <w:p w14:paraId="258A4325" w14:textId="26CD2638" w:rsidR="00B03B5D" w:rsidRDefault="00B03B5D" w:rsidP="005D4ADC">
      <w:pPr>
        <w:pStyle w:val="ListParagraph"/>
        <w:ind w:left="1636"/>
        <w:jc w:val="both"/>
      </w:pPr>
    </w:p>
    <w:p w14:paraId="273FF8DA" w14:textId="77777777" w:rsidR="00B03B5D" w:rsidRDefault="00B03B5D" w:rsidP="005D4ADC">
      <w:pPr>
        <w:pStyle w:val="ListParagraph"/>
        <w:ind w:left="1636"/>
        <w:jc w:val="both"/>
      </w:pPr>
    </w:p>
    <w:p w14:paraId="7294CE1E" w14:textId="77777777" w:rsidR="00B03B5D" w:rsidRPr="006F6A65" w:rsidRDefault="00B03B5D" w:rsidP="00B03B5D">
      <w:pPr>
        <w:rPr>
          <w:color w:val="5B9BD5" w:themeColor="accent1"/>
          <w:sz w:val="36"/>
        </w:rPr>
      </w:pPr>
      <w:bookmarkStart w:id="652" w:name="_Hlk477826423"/>
      <w:bookmarkStart w:id="653" w:name="ResourcesandChallenges"/>
      <w:r w:rsidRPr="006F6A65">
        <w:rPr>
          <w:color w:val="5B9BD5" w:themeColor="accent1"/>
          <w:sz w:val="36"/>
        </w:rPr>
        <w:t xml:space="preserve">Resources and </w:t>
      </w:r>
      <w:bookmarkStart w:id="654" w:name="_Hlk477812320"/>
      <w:r w:rsidRPr="006F6A65">
        <w:rPr>
          <w:color w:val="5B9BD5" w:themeColor="accent1"/>
          <w:sz w:val="36"/>
        </w:rPr>
        <w:t>Challenges</w:t>
      </w:r>
      <w:bookmarkEnd w:id="652"/>
      <w:bookmarkEnd w:id="653"/>
      <w:bookmarkEnd w:id="654"/>
    </w:p>
    <w:p w14:paraId="51B4466A" w14:textId="77777777" w:rsidR="00B03B5D" w:rsidRDefault="00B03B5D" w:rsidP="00B03B5D">
      <w:r>
        <w:rPr>
          <w:rFonts w:hint="eastAsia"/>
        </w:rPr>
        <w:t>The biggest challenge for me will be keeping on track with my project</w:t>
      </w:r>
      <w:r>
        <w:t>’s</w:t>
      </w:r>
      <w:r>
        <w:rPr>
          <w:rFonts w:hint="eastAsia"/>
        </w:rPr>
        <w:t xml:space="preserve"> milestone deadlines. I </w:t>
      </w:r>
      <w:r>
        <w:t>tend to</w:t>
      </w:r>
      <w:r>
        <w:rPr>
          <w:rFonts w:hint="eastAsia"/>
        </w:rPr>
        <w:t xml:space="preserve"> work intensively in bursts then take long breaks where I accomplish little. I know that I will need to work on this project at a continuous pac</w:t>
      </w:r>
      <w:r>
        <w:t>e to get everything done.</w:t>
      </w:r>
    </w:p>
    <w:p w14:paraId="0BFE318B" w14:textId="77777777" w:rsidR="00B03B5D" w:rsidRDefault="00B03B5D" w:rsidP="00B03B5D">
      <w:r>
        <w:t>Resources for technical challenges:</w:t>
      </w:r>
    </w:p>
    <w:p w14:paraId="31BF5D97" w14:textId="77777777" w:rsidR="00B03B5D" w:rsidRDefault="00B03B5D" w:rsidP="00B03B5D">
      <w:pPr>
        <w:pStyle w:val="ListParagraph"/>
        <w:numPr>
          <w:ilvl w:val="0"/>
          <w:numId w:val="13"/>
        </w:numPr>
      </w:pPr>
      <w:r w:rsidRPr="000D75FD">
        <w:t>Mark Yendt</w:t>
      </w:r>
      <w:r>
        <w:t xml:space="preserve"> - </w:t>
      </w:r>
      <w:r w:rsidRPr="000D75FD">
        <w:t>my advisor</w:t>
      </w:r>
    </w:p>
    <w:p w14:paraId="15763742" w14:textId="77777777" w:rsidR="00B03B5D" w:rsidRDefault="00B03B5D" w:rsidP="00B03B5D">
      <w:pPr>
        <w:pStyle w:val="ListParagraph"/>
        <w:numPr>
          <w:ilvl w:val="0"/>
          <w:numId w:val="13"/>
        </w:numPr>
      </w:pPr>
      <w:r w:rsidRPr="000D75FD">
        <w:t xml:space="preserve">Stack Overflow – </w:t>
      </w:r>
      <w:r>
        <w:t>a useful website that solve most problems I would encounter</w:t>
      </w:r>
    </w:p>
    <w:p w14:paraId="7332AACD" w14:textId="77777777" w:rsidR="00B03B5D" w:rsidRPr="00B03B5D" w:rsidRDefault="00B03B5D" w:rsidP="00B03B5D">
      <w:pPr>
        <w:pStyle w:val="ListParagraph"/>
        <w:numPr>
          <w:ilvl w:val="0"/>
          <w:numId w:val="13"/>
        </w:numPr>
        <w:rPr>
          <w:rFonts w:ascii="Calibri Light" w:hAnsi="Calibri Light" w:cs="Calibri Light"/>
          <w:color w:val="000000"/>
          <w:sz w:val="23"/>
          <w:szCs w:val="23"/>
        </w:rPr>
      </w:pPr>
      <w:r w:rsidRPr="000D75FD">
        <w:t>Web development blogs</w:t>
      </w:r>
    </w:p>
    <w:p w14:paraId="5E45C650" w14:textId="77777777" w:rsidR="00B03B5D" w:rsidRDefault="00B03B5D" w:rsidP="005D4ADC">
      <w:pPr>
        <w:pStyle w:val="ListParagraph"/>
        <w:ind w:left="1636"/>
        <w:jc w:val="both"/>
      </w:pPr>
    </w:p>
    <w:p w14:paraId="323BD857" w14:textId="3451946E" w:rsidR="00631308" w:rsidRDefault="00201752" w:rsidP="00631308">
      <w:r>
        <w:br w:type="page"/>
      </w:r>
      <w:bookmarkStart w:id="655" w:name="_Hlk477826464"/>
      <w:bookmarkStart w:id="656" w:name="ProjectDevelopmentPlan"/>
      <w:r w:rsidR="0061727F" w:rsidRPr="0061727F">
        <w:rPr>
          <w:color w:val="5B9BD5" w:themeColor="accent1"/>
          <w:sz w:val="36"/>
        </w:rPr>
        <w:lastRenderedPageBreak/>
        <w:t>Project Development Plan</w:t>
      </w:r>
      <w:bookmarkEnd w:id="655"/>
      <w:bookmarkEnd w:id="656"/>
    </w:p>
    <w:tbl>
      <w:tblPr>
        <w:tblStyle w:val="TableGrid"/>
        <w:tblW w:w="10495" w:type="dxa"/>
        <w:tblInd w:w="-5" w:type="dxa"/>
        <w:tblLook w:val="04A0" w:firstRow="1" w:lastRow="0" w:firstColumn="1" w:lastColumn="0" w:noHBand="0" w:noVBand="1"/>
      </w:tblPr>
      <w:tblGrid>
        <w:gridCol w:w="1985"/>
        <w:gridCol w:w="8510"/>
      </w:tblGrid>
      <w:tr w:rsidR="00737523" w:rsidRPr="00B03B5D" w14:paraId="2E7F1FB6" w14:textId="3CB82039" w:rsidTr="00FF40B2">
        <w:trPr>
          <w:trHeight w:val="610"/>
        </w:trPr>
        <w:tc>
          <w:tcPr>
            <w:tcW w:w="1985" w:type="dxa"/>
            <w:noWrap/>
            <w:hideMark/>
          </w:tcPr>
          <w:p w14:paraId="519512F2" w14:textId="77777777" w:rsidR="00737523" w:rsidRPr="00B03B5D" w:rsidRDefault="00737523" w:rsidP="00737523">
            <w:pPr>
              <w:jc w:val="center"/>
            </w:pPr>
            <w:r w:rsidRPr="00B03B5D">
              <w:t>Week1</w:t>
            </w:r>
          </w:p>
          <w:p w14:paraId="08689093" w14:textId="26E87A71" w:rsidR="00737523" w:rsidRPr="00B03B5D" w:rsidRDefault="00737523" w:rsidP="00737523">
            <w:pPr>
              <w:jc w:val="center"/>
            </w:pPr>
            <w:r w:rsidRPr="00B03B5D">
              <w:t>4-Sep</w:t>
            </w:r>
            <w:r>
              <w:t xml:space="preserve"> </w:t>
            </w:r>
            <w:r w:rsidRPr="00B03B5D">
              <w:t>-</w:t>
            </w:r>
            <w:r>
              <w:t xml:space="preserve"> </w:t>
            </w:r>
            <w:r w:rsidRPr="00B03B5D">
              <w:t>10-Sep</w:t>
            </w:r>
          </w:p>
        </w:tc>
        <w:tc>
          <w:tcPr>
            <w:tcW w:w="8510" w:type="dxa"/>
            <w:vAlign w:val="center"/>
          </w:tcPr>
          <w:p w14:paraId="7EB8F003" w14:textId="0AFB018B" w:rsidR="00737523" w:rsidRPr="00392E3B" w:rsidRDefault="00A65749" w:rsidP="00A65749">
            <w:pPr>
              <w:pStyle w:val="Default"/>
            </w:pPr>
            <w:r w:rsidRPr="00392E3B">
              <w:t xml:space="preserve">Set up development environment, install needed tools, Set up SQL databases with PHPMyAdmin. </w:t>
            </w:r>
          </w:p>
        </w:tc>
      </w:tr>
      <w:tr w:rsidR="00A65749" w:rsidRPr="00B03B5D" w14:paraId="0A7F9329" w14:textId="32BDABF6" w:rsidTr="00FF40B2">
        <w:trPr>
          <w:trHeight w:val="610"/>
        </w:trPr>
        <w:tc>
          <w:tcPr>
            <w:tcW w:w="1985" w:type="dxa"/>
            <w:noWrap/>
            <w:hideMark/>
          </w:tcPr>
          <w:p w14:paraId="6B9DE15E" w14:textId="77777777" w:rsidR="00A65749" w:rsidRPr="00B03B5D" w:rsidRDefault="00A65749" w:rsidP="00A65749">
            <w:pPr>
              <w:jc w:val="center"/>
            </w:pPr>
            <w:r w:rsidRPr="00B03B5D">
              <w:t>Week2</w:t>
            </w:r>
          </w:p>
          <w:p w14:paraId="59F0EB4B" w14:textId="16654A46" w:rsidR="00A65749" w:rsidRPr="00B03B5D" w:rsidRDefault="00A65749" w:rsidP="00A65749">
            <w:pPr>
              <w:jc w:val="center"/>
            </w:pPr>
            <w:r w:rsidRPr="00B03B5D">
              <w:t>11-Sep</w:t>
            </w:r>
            <w:r>
              <w:t xml:space="preserve"> </w:t>
            </w:r>
            <w:r w:rsidRPr="00B03B5D">
              <w:t>-</w:t>
            </w:r>
            <w:r>
              <w:t xml:space="preserve"> </w:t>
            </w:r>
            <w:r w:rsidRPr="00B03B5D">
              <w:t>17-Sep</w:t>
            </w:r>
          </w:p>
        </w:tc>
        <w:tc>
          <w:tcPr>
            <w:tcW w:w="8510" w:type="dxa"/>
            <w:vAlign w:val="center"/>
          </w:tcPr>
          <w:p w14:paraId="317ACBDE" w14:textId="344811FF" w:rsidR="00A65749" w:rsidRPr="00392E3B" w:rsidRDefault="00A65749" w:rsidP="00A65749">
            <w:pPr>
              <w:rPr>
                <w:szCs w:val="24"/>
              </w:rPr>
            </w:pPr>
            <w:r w:rsidRPr="00392E3B">
              <w:rPr>
                <w:szCs w:val="24"/>
              </w:rPr>
              <w:t xml:space="preserve">Developing user login system and reset/change password. </w:t>
            </w:r>
          </w:p>
        </w:tc>
      </w:tr>
      <w:tr w:rsidR="00A65749" w:rsidRPr="00B03B5D" w14:paraId="2F1B8C32" w14:textId="722AE35D" w:rsidTr="00FF40B2">
        <w:trPr>
          <w:trHeight w:val="610"/>
        </w:trPr>
        <w:tc>
          <w:tcPr>
            <w:tcW w:w="1985" w:type="dxa"/>
            <w:noWrap/>
            <w:hideMark/>
          </w:tcPr>
          <w:p w14:paraId="71FD51AC" w14:textId="77777777" w:rsidR="00A65749" w:rsidRPr="00B03B5D" w:rsidRDefault="00A65749" w:rsidP="00A65749">
            <w:pPr>
              <w:jc w:val="center"/>
            </w:pPr>
            <w:bookmarkStart w:id="657" w:name="_Hlk477823369"/>
            <w:r w:rsidRPr="00B03B5D">
              <w:t>Week3</w:t>
            </w:r>
          </w:p>
          <w:p w14:paraId="4405D725" w14:textId="78AA25B4" w:rsidR="00A65749" w:rsidRPr="00B03B5D" w:rsidRDefault="00A65749" w:rsidP="00A65749">
            <w:pPr>
              <w:jc w:val="center"/>
            </w:pPr>
            <w:r w:rsidRPr="00B03B5D">
              <w:t>18-</w:t>
            </w:r>
            <w:bookmarkStart w:id="658" w:name="_Hlk477823689"/>
            <w:r w:rsidRPr="00B03B5D">
              <w:t>Sep</w:t>
            </w:r>
            <w:r>
              <w:t xml:space="preserve"> </w:t>
            </w:r>
            <w:bookmarkEnd w:id="658"/>
            <w:r w:rsidRPr="00B03B5D">
              <w:t>-</w:t>
            </w:r>
            <w:r>
              <w:t xml:space="preserve"> </w:t>
            </w:r>
            <w:r w:rsidRPr="00B03B5D">
              <w:t>24-Sep</w:t>
            </w:r>
          </w:p>
        </w:tc>
        <w:tc>
          <w:tcPr>
            <w:tcW w:w="8510" w:type="dxa"/>
            <w:vAlign w:val="center"/>
          </w:tcPr>
          <w:p w14:paraId="726153CE" w14:textId="727610BC" w:rsidR="00A65749" w:rsidRPr="00392E3B" w:rsidRDefault="00A65749" w:rsidP="00A65749">
            <w:pPr>
              <w:pStyle w:val="Default"/>
            </w:pPr>
            <w:r w:rsidRPr="00392E3B">
              <w:t xml:space="preserve">Work on website view. Get all the navigation bar and tabs going </w:t>
            </w:r>
          </w:p>
        </w:tc>
      </w:tr>
      <w:tr w:rsidR="00A65749" w:rsidRPr="00B03B5D" w14:paraId="59830078" w14:textId="77777777" w:rsidTr="00FF40B2">
        <w:trPr>
          <w:trHeight w:val="610"/>
        </w:trPr>
        <w:tc>
          <w:tcPr>
            <w:tcW w:w="1985" w:type="dxa"/>
            <w:noWrap/>
          </w:tcPr>
          <w:p w14:paraId="6BD61D54" w14:textId="5324C6BE" w:rsidR="00A65749" w:rsidRPr="00B03B5D" w:rsidRDefault="00A65749" w:rsidP="00A65749">
            <w:pPr>
              <w:jc w:val="center"/>
            </w:pPr>
            <w:r>
              <w:t>Week4</w:t>
            </w:r>
          </w:p>
          <w:p w14:paraId="582D3395" w14:textId="69F4DEB3" w:rsidR="00A65749" w:rsidRPr="00B03B5D" w:rsidRDefault="00A65749" w:rsidP="00A65749">
            <w:pPr>
              <w:jc w:val="center"/>
            </w:pPr>
            <w:r>
              <w:t>25</w:t>
            </w:r>
            <w:r w:rsidRPr="00B03B5D">
              <w:t>- Sep</w:t>
            </w:r>
            <w:r>
              <w:t xml:space="preserve"> </w:t>
            </w:r>
            <w:r w:rsidRPr="00B03B5D">
              <w:t>-</w:t>
            </w:r>
            <w:r>
              <w:t xml:space="preserve"> 1</w:t>
            </w:r>
            <w:r w:rsidRPr="00B03B5D">
              <w:t>-Oct</w:t>
            </w:r>
          </w:p>
        </w:tc>
        <w:tc>
          <w:tcPr>
            <w:tcW w:w="8510" w:type="dxa"/>
            <w:vAlign w:val="center"/>
          </w:tcPr>
          <w:p w14:paraId="5920C719" w14:textId="137E30A6" w:rsidR="00A65749" w:rsidRPr="00392E3B" w:rsidRDefault="00A65749" w:rsidP="00A65749">
            <w:pPr>
              <w:pStyle w:val="Default"/>
            </w:pPr>
            <w:bookmarkStart w:id="659" w:name="_Hlk477824091"/>
            <w:r w:rsidRPr="00392E3B">
              <w:t>Work on Projects session</w:t>
            </w:r>
            <w:bookmarkStart w:id="660" w:name="_Hlk477824268"/>
            <w:bookmarkEnd w:id="659"/>
            <w:r w:rsidR="00392E3B" w:rsidRPr="00392E3B">
              <w:t xml:space="preserve"> -- </w:t>
            </w:r>
            <w:bookmarkEnd w:id="660"/>
            <w:r w:rsidR="00392E3B" w:rsidRPr="00392E3B">
              <w:t>Add Project</w:t>
            </w:r>
          </w:p>
        </w:tc>
      </w:tr>
      <w:tr w:rsidR="00A65749" w:rsidRPr="00B03B5D" w14:paraId="6A5C7AF6" w14:textId="08257ADF" w:rsidTr="00FF40B2">
        <w:trPr>
          <w:trHeight w:val="610"/>
        </w:trPr>
        <w:tc>
          <w:tcPr>
            <w:tcW w:w="1985" w:type="dxa"/>
            <w:noWrap/>
            <w:hideMark/>
          </w:tcPr>
          <w:p w14:paraId="0573C101" w14:textId="77777777" w:rsidR="00A65749" w:rsidRPr="00B03B5D" w:rsidRDefault="00A65749" w:rsidP="00A65749">
            <w:pPr>
              <w:jc w:val="center"/>
            </w:pPr>
            <w:bookmarkStart w:id="661" w:name="_Hlk477823676"/>
            <w:bookmarkEnd w:id="657"/>
            <w:r w:rsidRPr="00B03B5D">
              <w:t>Week5</w:t>
            </w:r>
          </w:p>
          <w:p w14:paraId="0D2F4AFD" w14:textId="43DF41C9" w:rsidR="00A65749" w:rsidRPr="00B03B5D" w:rsidRDefault="00A65749" w:rsidP="00A65749">
            <w:pPr>
              <w:jc w:val="center"/>
            </w:pPr>
            <w:r w:rsidRPr="00B03B5D">
              <w:t>2-Oct</w:t>
            </w:r>
            <w:r>
              <w:t xml:space="preserve"> </w:t>
            </w:r>
            <w:r w:rsidRPr="00B03B5D">
              <w:t>-</w:t>
            </w:r>
            <w:r>
              <w:t xml:space="preserve"> </w:t>
            </w:r>
            <w:r w:rsidRPr="00B03B5D">
              <w:t>8-</w:t>
            </w:r>
            <w:bookmarkStart w:id="662" w:name="_Hlk477823439"/>
            <w:r w:rsidRPr="00B03B5D">
              <w:t>Oct</w:t>
            </w:r>
            <w:bookmarkEnd w:id="661"/>
            <w:bookmarkEnd w:id="662"/>
          </w:p>
        </w:tc>
        <w:tc>
          <w:tcPr>
            <w:tcW w:w="8510" w:type="dxa"/>
            <w:vAlign w:val="center"/>
          </w:tcPr>
          <w:p w14:paraId="20E76241" w14:textId="320C6E13" w:rsidR="00A65749" w:rsidRPr="00392E3B" w:rsidRDefault="00A65749" w:rsidP="00A65749">
            <w:pPr>
              <w:rPr>
                <w:szCs w:val="24"/>
              </w:rPr>
            </w:pPr>
            <w:r w:rsidRPr="00392E3B">
              <w:rPr>
                <w:szCs w:val="24"/>
              </w:rPr>
              <w:t>Work on Projects session</w:t>
            </w:r>
            <w:r w:rsidR="00392E3B" w:rsidRPr="00392E3B">
              <w:rPr>
                <w:szCs w:val="24"/>
              </w:rPr>
              <w:t xml:space="preserve"> -- View All Projects</w:t>
            </w:r>
          </w:p>
        </w:tc>
      </w:tr>
      <w:tr w:rsidR="00A65749" w:rsidRPr="00B03B5D" w14:paraId="719B4034" w14:textId="74C70D28" w:rsidTr="00FF40B2">
        <w:trPr>
          <w:trHeight w:val="610"/>
        </w:trPr>
        <w:tc>
          <w:tcPr>
            <w:tcW w:w="1985" w:type="dxa"/>
            <w:noWrap/>
            <w:hideMark/>
          </w:tcPr>
          <w:p w14:paraId="136EBBB2" w14:textId="77777777" w:rsidR="00A65749" w:rsidRPr="00B03B5D" w:rsidRDefault="00A65749" w:rsidP="00A65749">
            <w:pPr>
              <w:jc w:val="center"/>
            </w:pPr>
            <w:r w:rsidRPr="00B03B5D">
              <w:t>Week6</w:t>
            </w:r>
          </w:p>
          <w:p w14:paraId="27CFFFF6" w14:textId="726AE943" w:rsidR="00A65749" w:rsidRPr="00B03B5D" w:rsidRDefault="00A65749" w:rsidP="00A65749">
            <w:pPr>
              <w:jc w:val="center"/>
            </w:pPr>
            <w:r w:rsidRPr="00B03B5D">
              <w:t>9-Oct</w:t>
            </w:r>
            <w:r>
              <w:t xml:space="preserve"> </w:t>
            </w:r>
            <w:r w:rsidRPr="00B03B5D">
              <w:t>-</w:t>
            </w:r>
            <w:r>
              <w:t xml:space="preserve"> </w:t>
            </w:r>
            <w:r w:rsidRPr="00B03B5D">
              <w:t>15-Oct</w:t>
            </w:r>
          </w:p>
        </w:tc>
        <w:tc>
          <w:tcPr>
            <w:tcW w:w="8510" w:type="dxa"/>
            <w:vAlign w:val="center"/>
          </w:tcPr>
          <w:p w14:paraId="1350BDA8" w14:textId="365EEC81" w:rsidR="00A65749" w:rsidRPr="00392E3B" w:rsidRDefault="00A65749" w:rsidP="00A65749">
            <w:pPr>
              <w:rPr>
                <w:szCs w:val="24"/>
              </w:rPr>
            </w:pPr>
            <w:r w:rsidRPr="00392E3B">
              <w:rPr>
                <w:szCs w:val="24"/>
              </w:rPr>
              <w:t>Work on Submissions session</w:t>
            </w:r>
            <w:r w:rsidR="00392E3B" w:rsidRPr="00392E3B">
              <w:rPr>
                <w:szCs w:val="24"/>
              </w:rPr>
              <w:t xml:space="preserve"> -- Add Submission</w:t>
            </w:r>
          </w:p>
        </w:tc>
      </w:tr>
      <w:tr w:rsidR="00A65749" w:rsidRPr="00B03B5D" w14:paraId="4B9F9965" w14:textId="7242210F" w:rsidTr="00FF40B2">
        <w:trPr>
          <w:trHeight w:val="610"/>
        </w:trPr>
        <w:tc>
          <w:tcPr>
            <w:tcW w:w="1985" w:type="dxa"/>
            <w:noWrap/>
            <w:hideMark/>
          </w:tcPr>
          <w:p w14:paraId="25A27100" w14:textId="77777777" w:rsidR="00A65749" w:rsidRPr="00B03B5D" w:rsidRDefault="00A65749" w:rsidP="00A65749">
            <w:pPr>
              <w:jc w:val="center"/>
            </w:pPr>
            <w:r w:rsidRPr="00B03B5D">
              <w:t>Week7</w:t>
            </w:r>
          </w:p>
          <w:p w14:paraId="34696DA1" w14:textId="60E1BF2E" w:rsidR="00A65749" w:rsidRPr="00B03B5D" w:rsidRDefault="00A65749" w:rsidP="00A65749">
            <w:pPr>
              <w:jc w:val="center"/>
            </w:pPr>
            <w:r w:rsidRPr="00B03B5D">
              <w:t>16-Oct</w:t>
            </w:r>
            <w:r>
              <w:t xml:space="preserve"> </w:t>
            </w:r>
            <w:r w:rsidRPr="00B03B5D">
              <w:t>-</w:t>
            </w:r>
            <w:r>
              <w:t xml:space="preserve"> </w:t>
            </w:r>
            <w:r w:rsidRPr="00B03B5D">
              <w:t>22-Oct</w:t>
            </w:r>
          </w:p>
        </w:tc>
        <w:tc>
          <w:tcPr>
            <w:tcW w:w="8510" w:type="dxa"/>
            <w:vAlign w:val="center"/>
          </w:tcPr>
          <w:p w14:paraId="6DFB359B" w14:textId="509DAC76" w:rsidR="00A65749" w:rsidRPr="00392E3B" w:rsidRDefault="00A65749" w:rsidP="00A65749">
            <w:pPr>
              <w:rPr>
                <w:szCs w:val="24"/>
              </w:rPr>
            </w:pPr>
            <w:r w:rsidRPr="00392E3B">
              <w:rPr>
                <w:szCs w:val="24"/>
              </w:rPr>
              <w:t>Work on Submissions session</w:t>
            </w:r>
            <w:r w:rsidR="00392E3B" w:rsidRPr="00392E3B">
              <w:rPr>
                <w:szCs w:val="24"/>
              </w:rPr>
              <w:t xml:space="preserve"> -- View Submission</w:t>
            </w:r>
          </w:p>
        </w:tc>
      </w:tr>
      <w:tr w:rsidR="00A65749" w:rsidRPr="00B03B5D" w14:paraId="1097E1DB" w14:textId="2D7D3465" w:rsidTr="00FF40B2">
        <w:trPr>
          <w:trHeight w:val="610"/>
        </w:trPr>
        <w:tc>
          <w:tcPr>
            <w:tcW w:w="1985" w:type="dxa"/>
            <w:noWrap/>
            <w:hideMark/>
          </w:tcPr>
          <w:p w14:paraId="0D2F2339" w14:textId="77777777" w:rsidR="00A65749" w:rsidRPr="00B03B5D" w:rsidRDefault="00A65749" w:rsidP="00A65749">
            <w:pPr>
              <w:jc w:val="center"/>
            </w:pPr>
            <w:r w:rsidRPr="00B03B5D">
              <w:t>Week8</w:t>
            </w:r>
          </w:p>
          <w:p w14:paraId="6FBF150F" w14:textId="055386D3" w:rsidR="00A65749" w:rsidRPr="00B03B5D" w:rsidRDefault="00A65749" w:rsidP="00A65749">
            <w:pPr>
              <w:jc w:val="center"/>
            </w:pPr>
            <w:r w:rsidRPr="00B03B5D">
              <w:t>23-Oct</w:t>
            </w:r>
            <w:r>
              <w:t xml:space="preserve"> </w:t>
            </w:r>
            <w:r w:rsidRPr="00B03B5D">
              <w:t>-</w:t>
            </w:r>
            <w:r>
              <w:t xml:space="preserve"> </w:t>
            </w:r>
            <w:r w:rsidRPr="00B03B5D">
              <w:t>29-Oct</w:t>
            </w:r>
          </w:p>
        </w:tc>
        <w:tc>
          <w:tcPr>
            <w:tcW w:w="8510" w:type="dxa"/>
            <w:vAlign w:val="center"/>
          </w:tcPr>
          <w:p w14:paraId="374FDD89" w14:textId="1180C2F4" w:rsidR="00A65749" w:rsidRPr="00392E3B" w:rsidRDefault="00A65749" w:rsidP="00A65749">
            <w:pPr>
              <w:rPr>
                <w:szCs w:val="24"/>
              </w:rPr>
            </w:pPr>
            <w:r w:rsidRPr="00392E3B">
              <w:rPr>
                <w:szCs w:val="24"/>
              </w:rPr>
              <w:t>Work on Classes session</w:t>
            </w:r>
            <w:r w:rsidR="00392E3B" w:rsidRPr="00392E3B">
              <w:rPr>
                <w:szCs w:val="24"/>
              </w:rPr>
              <w:t xml:space="preserve"> -- Import Classes, Build a Class</w:t>
            </w:r>
          </w:p>
        </w:tc>
      </w:tr>
      <w:tr w:rsidR="00A65749" w:rsidRPr="00B03B5D" w14:paraId="75A4EDEE" w14:textId="5B5A4B61" w:rsidTr="00FF40B2">
        <w:trPr>
          <w:trHeight w:val="610"/>
        </w:trPr>
        <w:tc>
          <w:tcPr>
            <w:tcW w:w="1985" w:type="dxa"/>
            <w:noWrap/>
            <w:hideMark/>
          </w:tcPr>
          <w:p w14:paraId="3EA12B27" w14:textId="77777777" w:rsidR="00A65749" w:rsidRPr="00B03B5D" w:rsidRDefault="00A65749" w:rsidP="00A65749">
            <w:pPr>
              <w:jc w:val="center"/>
            </w:pPr>
            <w:r w:rsidRPr="00B03B5D">
              <w:t>Week9</w:t>
            </w:r>
          </w:p>
          <w:p w14:paraId="6878997B" w14:textId="7B74C42A" w:rsidR="00A65749" w:rsidRPr="00B03B5D" w:rsidRDefault="00A65749" w:rsidP="00A65749">
            <w:pPr>
              <w:jc w:val="center"/>
            </w:pPr>
            <w:r w:rsidRPr="00B03B5D">
              <w:t>30-Oct-</w:t>
            </w:r>
            <w:r>
              <w:t xml:space="preserve"> </w:t>
            </w:r>
            <w:r w:rsidRPr="00B03B5D">
              <w:t>5-Nov</w:t>
            </w:r>
          </w:p>
        </w:tc>
        <w:tc>
          <w:tcPr>
            <w:tcW w:w="8510" w:type="dxa"/>
            <w:vAlign w:val="center"/>
          </w:tcPr>
          <w:p w14:paraId="320AA5D3" w14:textId="27681D04" w:rsidR="00A65749" w:rsidRPr="00392E3B" w:rsidRDefault="00A65749" w:rsidP="00A65749">
            <w:pPr>
              <w:rPr>
                <w:szCs w:val="24"/>
              </w:rPr>
            </w:pPr>
            <w:bookmarkStart w:id="663" w:name="_Hlk477824189"/>
            <w:r w:rsidRPr="00392E3B">
              <w:rPr>
                <w:szCs w:val="24"/>
              </w:rPr>
              <w:t>Work on Classes session</w:t>
            </w:r>
            <w:bookmarkEnd w:id="663"/>
            <w:r w:rsidR="00392E3B" w:rsidRPr="00392E3B">
              <w:rPr>
                <w:szCs w:val="24"/>
              </w:rPr>
              <w:t xml:space="preserve"> -- View Classes, Edit Classes</w:t>
            </w:r>
          </w:p>
        </w:tc>
      </w:tr>
      <w:tr w:rsidR="00A65749" w:rsidRPr="00B03B5D" w14:paraId="4CE8C387" w14:textId="23E36B34" w:rsidTr="00FF40B2">
        <w:trPr>
          <w:trHeight w:val="610"/>
        </w:trPr>
        <w:tc>
          <w:tcPr>
            <w:tcW w:w="1985" w:type="dxa"/>
            <w:noWrap/>
            <w:hideMark/>
          </w:tcPr>
          <w:p w14:paraId="17FF2505" w14:textId="77777777" w:rsidR="00A65749" w:rsidRPr="00B03B5D" w:rsidRDefault="00A65749" w:rsidP="00A65749">
            <w:pPr>
              <w:jc w:val="center"/>
            </w:pPr>
            <w:r w:rsidRPr="00B03B5D">
              <w:t>Week10</w:t>
            </w:r>
          </w:p>
          <w:p w14:paraId="6386FEC5" w14:textId="4F7B91E6" w:rsidR="00A65749" w:rsidRPr="00B03B5D" w:rsidRDefault="00A65749" w:rsidP="00A65749">
            <w:pPr>
              <w:jc w:val="center"/>
            </w:pPr>
            <w:r w:rsidRPr="00B03B5D">
              <w:t>6-Nov</w:t>
            </w:r>
            <w:r>
              <w:t xml:space="preserve"> </w:t>
            </w:r>
            <w:r w:rsidRPr="00B03B5D">
              <w:t>-</w:t>
            </w:r>
            <w:r>
              <w:t xml:space="preserve"> </w:t>
            </w:r>
            <w:r w:rsidRPr="00B03B5D">
              <w:t>12-Nov</w:t>
            </w:r>
          </w:p>
        </w:tc>
        <w:tc>
          <w:tcPr>
            <w:tcW w:w="8510" w:type="dxa"/>
            <w:vAlign w:val="center"/>
          </w:tcPr>
          <w:p w14:paraId="669474E4" w14:textId="2BD1CB1E" w:rsidR="00A65749" w:rsidRPr="00392E3B" w:rsidRDefault="00A65749" w:rsidP="00A65749">
            <w:pPr>
              <w:rPr>
                <w:szCs w:val="24"/>
              </w:rPr>
            </w:pPr>
            <w:r w:rsidRPr="00392E3B">
              <w:rPr>
                <w:szCs w:val="24"/>
              </w:rPr>
              <w:t>Work on Classes session</w:t>
            </w:r>
            <w:r w:rsidR="00392E3B" w:rsidRPr="00392E3B">
              <w:rPr>
                <w:szCs w:val="24"/>
              </w:rPr>
              <w:t xml:space="preserve"> – CRUD Student in Classes</w:t>
            </w:r>
          </w:p>
        </w:tc>
        <w:bookmarkStart w:id="664" w:name="_GoBack"/>
        <w:bookmarkEnd w:id="664"/>
      </w:tr>
      <w:tr w:rsidR="00A65749" w:rsidRPr="00B03B5D" w14:paraId="4A904D5D" w14:textId="5B25F1F8" w:rsidTr="00FF40B2">
        <w:trPr>
          <w:trHeight w:val="610"/>
        </w:trPr>
        <w:tc>
          <w:tcPr>
            <w:tcW w:w="1985" w:type="dxa"/>
            <w:noWrap/>
            <w:hideMark/>
          </w:tcPr>
          <w:p w14:paraId="262EF548" w14:textId="77777777" w:rsidR="00A65749" w:rsidRPr="00B03B5D" w:rsidRDefault="00A65749" w:rsidP="00A65749">
            <w:pPr>
              <w:jc w:val="center"/>
            </w:pPr>
            <w:r w:rsidRPr="00B03B5D">
              <w:t>Week11</w:t>
            </w:r>
          </w:p>
          <w:p w14:paraId="6F7A86BF" w14:textId="35A21520" w:rsidR="00A65749" w:rsidRPr="00B03B5D" w:rsidRDefault="00A65749" w:rsidP="00A65749">
            <w:pPr>
              <w:jc w:val="center"/>
            </w:pPr>
            <w:r w:rsidRPr="00B03B5D">
              <w:t>13-Nov</w:t>
            </w:r>
            <w:r>
              <w:t xml:space="preserve"> </w:t>
            </w:r>
            <w:r w:rsidRPr="00B03B5D">
              <w:t>-</w:t>
            </w:r>
            <w:r>
              <w:t xml:space="preserve"> </w:t>
            </w:r>
            <w:r w:rsidRPr="00B03B5D">
              <w:t>19-Nov</w:t>
            </w:r>
          </w:p>
        </w:tc>
        <w:tc>
          <w:tcPr>
            <w:tcW w:w="8510" w:type="dxa"/>
            <w:vAlign w:val="center"/>
          </w:tcPr>
          <w:p w14:paraId="59C0A90F" w14:textId="08C23886" w:rsidR="00A65749" w:rsidRPr="00392E3B" w:rsidRDefault="00A65749" w:rsidP="00A65749">
            <w:pPr>
              <w:rPr>
                <w:szCs w:val="24"/>
              </w:rPr>
            </w:pPr>
            <w:bookmarkStart w:id="665" w:name="_Hlk477824193"/>
            <w:r w:rsidRPr="00392E3B">
              <w:rPr>
                <w:szCs w:val="24"/>
              </w:rPr>
              <w:t>Work on Users session</w:t>
            </w:r>
            <w:bookmarkEnd w:id="665"/>
            <w:r w:rsidR="00392E3B" w:rsidRPr="00392E3B">
              <w:rPr>
                <w:szCs w:val="24"/>
              </w:rPr>
              <w:t xml:space="preserve"> -- Add User </w:t>
            </w:r>
          </w:p>
        </w:tc>
      </w:tr>
      <w:tr w:rsidR="00A65749" w:rsidRPr="00B03B5D" w14:paraId="5370756B" w14:textId="5245F3A8" w:rsidTr="00FF40B2">
        <w:trPr>
          <w:trHeight w:val="610"/>
        </w:trPr>
        <w:tc>
          <w:tcPr>
            <w:tcW w:w="1985" w:type="dxa"/>
            <w:noWrap/>
            <w:hideMark/>
          </w:tcPr>
          <w:p w14:paraId="23FF6BEF" w14:textId="77777777" w:rsidR="00A65749" w:rsidRPr="00B03B5D" w:rsidRDefault="00A65749" w:rsidP="00A65749">
            <w:pPr>
              <w:jc w:val="center"/>
            </w:pPr>
            <w:r w:rsidRPr="00B03B5D">
              <w:t>Week12</w:t>
            </w:r>
          </w:p>
          <w:p w14:paraId="1860C4F4" w14:textId="367E7F57" w:rsidR="00A65749" w:rsidRPr="00B03B5D" w:rsidRDefault="00A65749" w:rsidP="00A65749">
            <w:pPr>
              <w:jc w:val="center"/>
            </w:pPr>
            <w:r w:rsidRPr="00B03B5D">
              <w:t>20-Nov</w:t>
            </w:r>
            <w:r>
              <w:t xml:space="preserve"> </w:t>
            </w:r>
            <w:r w:rsidRPr="00B03B5D">
              <w:t>-26-Nov</w:t>
            </w:r>
          </w:p>
        </w:tc>
        <w:tc>
          <w:tcPr>
            <w:tcW w:w="8510" w:type="dxa"/>
            <w:vAlign w:val="center"/>
          </w:tcPr>
          <w:p w14:paraId="60A14C5F" w14:textId="7F87AF61" w:rsidR="00A65749" w:rsidRPr="00392E3B" w:rsidRDefault="00A65749" w:rsidP="00A65749">
            <w:pPr>
              <w:rPr>
                <w:szCs w:val="24"/>
              </w:rPr>
            </w:pPr>
            <w:r w:rsidRPr="00392E3B">
              <w:rPr>
                <w:szCs w:val="24"/>
              </w:rPr>
              <w:t>Work on Users session</w:t>
            </w:r>
            <w:r w:rsidR="00392E3B" w:rsidRPr="00392E3B">
              <w:rPr>
                <w:szCs w:val="24"/>
              </w:rPr>
              <w:t xml:space="preserve"> -- Upload a CSV file, View Users</w:t>
            </w:r>
          </w:p>
        </w:tc>
      </w:tr>
      <w:tr w:rsidR="00A65749" w:rsidRPr="00B03B5D" w14:paraId="34121DC4" w14:textId="577F9EFA" w:rsidTr="00FF40B2">
        <w:trPr>
          <w:trHeight w:val="610"/>
        </w:trPr>
        <w:tc>
          <w:tcPr>
            <w:tcW w:w="1985" w:type="dxa"/>
            <w:noWrap/>
            <w:hideMark/>
          </w:tcPr>
          <w:p w14:paraId="6A1D0AA9" w14:textId="77777777" w:rsidR="00A65749" w:rsidRPr="00B03B5D" w:rsidRDefault="00A65749" w:rsidP="00A65749">
            <w:pPr>
              <w:jc w:val="center"/>
            </w:pPr>
            <w:r w:rsidRPr="00B03B5D">
              <w:t>Week13</w:t>
            </w:r>
          </w:p>
          <w:p w14:paraId="48B3C825" w14:textId="4CE97081" w:rsidR="00A65749" w:rsidRPr="00B03B5D" w:rsidRDefault="00A65749" w:rsidP="00A65749">
            <w:pPr>
              <w:jc w:val="center"/>
            </w:pPr>
            <w:r w:rsidRPr="00B03B5D">
              <w:t>27-Nov</w:t>
            </w:r>
            <w:r>
              <w:t xml:space="preserve"> </w:t>
            </w:r>
            <w:r w:rsidRPr="00B03B5D">
              <w:t>-</w:t>
            </w:r>
            <w:r>
              <w:t xml:space="preserve"> </w:t>
            </w:r>
            <w:r w:rsidRPr="00B03B5D">
              <w:t>3-Dec</w:t>
            </w:r>
          </w:p>
        </w:tc>
        <w:tc>
          <w:tcPr>
            <w:tcW w:w="8510" w:type="dxa"/>
            <w:vAlign w:val="center"/>
          </w:tcPr>
          <w:p w14:paraId="5602C57E" w14:textId="0479E6AB" w:rsidR="00A65749" w:rsidRPr="00392E3B" w:rsidRDefault="00A65749" w:rsidP="00A65749">
            <w:pPr>
              <w:pStyle w:val="Default"/>
            </w:pPr>
            <w:r w:rsidRPr="00392E3B">
              <w:t xml:space="preserve">Final project testing and test use in all browsers. </w:t>
            </w:r>
          </w:p>
        </w:tc>
      </w:tr>
      <w:tr w:rsidR="00A65749" w:rsidRPr="00B03B5D" w14:paraId="789DF641" w14:textId="32270F0B" w:rsidTr="00FF40B2">
        <w:trPr>
          <w:trHeight w:val="610"/>
        </w:trPr>
        <w:tc>
          <w:tcPr>
            <w:tcW w:w="1985" w:type="dxa"/>
            <w:noWrap/>
            <w:hideMark/>
          </w:tcPr>
          <w:p w14:paraId="2FB99938" w14:textId="77777777" w:rsidR="00A65749" w:rsidRPr="00B03B5D" w:rsidRDefault="00A65749" w:rsidP="00A65749">
            <w:pPr>
              <w:jc w:val="center"/>
            </w:pPr>
            <w:r w:rsidRPr="00B03B5D">
              <w:t>Week14</w:t>
            </w:r>
          </w:p>
          <w:p w14:paraId="5AA4A014" w14:textId="642859B3" w:rsidR="00A65749" w:rsidRPr="00B03B5D" w:rsidRDefault="00A65749" w:rsidP="00A65749">
            <w:pPr>
              <w:jc w:val="center"/>
            </w:pPr>
            <w:r w:rsidRPr="00B03B5D">
              <w:t>4-Dec</w:t>
            </w:r>
            <w:r>
              <w:t xml:space="preserve"> </w:t>
            </w:r>
            <w:r w:rsidRPr="00B03B5D">
              <w:t>-</w:t>
            </w:r>
            <w:r>
              <w:t xml:space="preserve"> </w:t>
            </w:r>
            <w:r w:rsidRPr="00B03B5D">
              <w:t>10-Dec</w:t>
            </w:r>
          </w:p>
        </w:tc>
        <w:tc>
          <w:tcPr>
            <w:tcW w:w="8510" w:type="dxa"/>
            <w:vAlign w:val="center"/>
          </w:tcPr>
          <w:p w14:paraId="1F78F8AF" w14:textId="4FB8F34D" w:rsidR="00A65749" w:rsidRPr="00392E3B" w:rsidRDefault="00A65749" w:rsidP="00A65749">
            <w:pPr>
              <w:pStyle w:val="Default"/>
            </w:pPr>
            <w:r w:rsidRPr="00392E3B">
              <w:t>Come up with a presentation of final project for class.</w:t>
            </w:r>
          </w:p>
        </w:tc>
      </w:tr>
    </w:tbl>
    <w:p w14:paraId="52DBD2D1" w14:textId="1EBD18E8" w:rsidR="00631308" w:rsidRDefault="00631308" w:rsidP="00631308"/>
    <w:p w14:paraId="57714B54" w14:textId="26D374CC" w:rsidR="00631308" w:rsidRDefault="00631308" w:rsidP="00631308"/>
    <w:p w14:paraId="19348875" w14:textId="020FE7A9" w:rsidR="00631308" w:rsidRPr="00631308" w:rsidRDefault="00631308" w:rsidP="00631308">
      <w:pPr>
        <w:rPr>
          <w:rFonts w:ascii="Calibri Light" w:hAnsi="Calibri Light" w:cs="Calibri Light"/>
          <w:color w:val="000000"/>
          <w:sz w:val="23"/>
          <w:szCs w:val="23"/>
        </w:rPr>
      </w:pPr>
    </w:p>
    <w:sectPr w:rsidR="00631308" w:rsidRPr="00631308" w:rsidSect="00D72FDE">
      <w:footerReference w:type="default" r:id="rId96"/>
      <w:pgSz w:w="12240" w:h="15840" w:code="1"/>
      <w:pgMar w:top="851" w:right="1077" w:bottom="851" w:left="1077" w:header="567" w:footer="567" w:gutter="0"/>
      <w:pgNumType w:start="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Scollard, Sharon" w:date="2017-03-28T15:49:00Z" w:initials="SS">
    <w:p w14:paraId="7A2920ED" w14:textId="5600F24E" w:rsidR="005974F6" w:rsidRDefault="005974F6">
      <w:pPr>
        <w:pStyle w:val="CommentText"/>
      </w:pPr>
      <w:r>
        <w:rPr>
          <w:rStyle w:val="CommentReference"/>
        </w:rPr>
        <w:annotationRef/>
      </w:r>
      <w:r>
        <w:t>Please leave my comments in the document for all subsequent revisions. You may accept/reject editing changes.</w:t>
      </w:r>
    </w:p>
  </w:comment>
  <w:comment w:id="74" w:author="Scollard, Sharon" w:date="2017-03-28T15:50:00Z" w:initials="SS">
    <w:p w14:paraId="7D5C8063" w14:textId="14907C6F" w:rsidR="005974F6" w:rsidRDefault="005974F6">
      <w:pPr>
        <w:pStyle w:val="CommentText"/>
      </w:pPr>
      <w:r>
        <w:rPr>
          <w:rStyle w:val="CommentReference"/>
        </w:rPr>
        <w:annotationRef/>
      </w:r>
      <w:r>
        <w:t>Good intro</w:t>
      </w:r>
    </w:p>
  </w:comment>
  <w:comment w:id="118" w:author="Scollard, Sharon" w:date="2017-03-28T15:51:00Z" w:initials="SS">
    <w:p w14:paraId="06027D01" w14:textId="41AF6B26" w:rsidR="005974F6" w:rsidRDefault="005974F6">
      <w:pPr>
        <w:pStyle w:val="CommentText"/>
      </w:pPr>
      <w:r>
        <w:rPr>
          <w:rStyle w:val="CommentReference"/>
        </w:rPr>
        <w:annotationRef/>
      </w:r>
      <w:r>
        <w:t>Please implement the security question/answer method for “forgot password” functionality</w:t>
      </w:r>
    </w:p>
  </w:comment>
  <w:comment w:id="170" w:author="Scollard, Sharon" w:date="2017-03-28T15:53:00Z" w:initials="SS">
    <w:p w14:paraId="01AE6660" w14:textId="0118C96B" w:rsidR="005974F6" w:rsidRDefault="005974F6">
      <w:pPr>
        <w:pStyle w:val="CommentText"/>
      </w:pPr>
      <w:r>
        <w:rPr>
          <w:rStyle w:val="CommentReference"/>
        </w:rPr>
        <w:annotationRef/>
      </w:r>
      <w:r>
        <w:t>Please add realistic sample data instead of “Project A” “some description”</w:t>
      </w:r>
    </w:p>
  </w:comment>
  <w:comment w:id="178" w:author="Scollard, Sharon" w:date="2017-03-28T15:53:00Z" w:initials="SS">
    <w:p w14:paraId="2EF3D009" w14:textId="15462ED4" w:rsidR="005974F6" w:rsidRDefault="005974F6">
      <w:pPr>
        <w:pStyle w:val="CommentText"/>
      </w:pPr>
      <w:r>
        <w:rPr>
          <w:rStyle w:val="CommentReference"/>
        </w:rPr>
        <w:annotationRef/>
      </w:r>
      <w:r>
        <w:t>good</w:t>
      </w:r>
    </w:p>
  </w:comment>
  <w:comment w:id="186" w:author="Scollard, Sharon" w:date="2017-03-28T15:53:00Z" w:initials="SS">
    <w:p w14:paraId="407F2E44" w14:textId="3A31D622" w:rsidR="005974F6" w:rsidRDefault="005974F6">
      <w:pPr>
        <w:pStyle w:val="CommentText"/>
      </w:pPr>
      <w:r>
        <w:rPr>
          <w:rStyle w:val="CommentReference"/>
        </w:rPr>
        <w:annotationRef/>
      </w:r>
      <w:r>
        <w:t>please add realistic sample data</w:t>
      </w:r>
    </w:p>
  </w:comment>
  <w:comment w:id="218" w:author="Scollard, Sharon" w:date="2017-03-28T15:54:00Z" w:initials="SS">
    <w:p w14:paraId="24F0A374" w14:textId="37AFBEEF" w:rsidR="005974F6" w:rsidRDefault="005974F6">
      <w:pPr>
        <w:pStyle w:val="CommentText"/>
      </w:pPr>
      <w:r>
        <w:rPr>
          <w:rStyle w:val="CommentReference"/>
        </w:rPr>
        <w:annotationRef/>
      </w:r>
      <w:r>
        <w:t>Please add realistic sample data</w:t>
      </w:r>
    </w:p>
  </w:comment>
  <w:comment w:id="235" w:author="ChiKin Lee" w:date="2017-03-30T17:37:00Z" w:initials="CL">
    <w:p w14:paraId="3CBE3F47" w14:textId="2FECD1CF" w:rsidR="005974F6" w:rsidRDefault="005974F6">
      <w:pPr>
        <w:pStyle w:val="CommentText"/>
      </w:pPr>
      <w:r>
        <w:rPr>
          <w:rStyle w:val="CommentReference"/>
        </w:rPr>
        <w:annotationRef/>
      </w:r>
      <w:bookmarkStart w:id="237" w:name="_Hlk478659012"/>
      <w:r>
        <w:t>Replaced</w:t>
      </w:r>
      <w:bookmarkEnd w:id="237"/>
    </w:p>
  </w:comment>
  <w:comment w:id="252" w:author="Scollard, Sharon" w:date="2017-03-28T15:54:00Z" w:initials="SS">
    <w:p w14:paraId="6C3CB216" w14:textId="4F6037ED" w:rsidR="005974F6" w:rsidRDefault="005974F6">
      <w:pPr>
        <w:pStyle w:val="CommentText"/>
      </w:pPr>
      <w:r>
        <w:rPr>
          <w:rStyle w:val="CommentReference"/>
        </w:rPr>
        <w:annotationRef/>
      </w:r>
      <w:r>
        <w:t>This should come from a csv file. I don’t think you’ll be able to pull this from Mohawk data. Please discuss this with Mark.</w:t>
      </w:r>
    </w:p>
  </w:comment>
  <w:comment w:id="253" w:author="ChiKin Lee" w:date="2017-03-30T17:20:00Z" w:initials="CL">
    <w:p w14:paraId="447C31BB" w14:textId="51DDBF7D" w:rsidR="005974F6" w:rsidRDefault="005974F6">
      <w:pPr>
        <w:pStyle w:val="CommentText"/>
      </w:pPr>
      <w:r>
        <w:rPr>
          <w:rStyle w:val="CommentReference"/>
        </w:rPr>
        <w:annotationRef/>
      </w:r>
      <w:r>
        <w:t xml:space="preserve">Mark agree with you. We decided to remove this “Import Class” functionality and make the “Build a Class” only </w:t>
      </w:r>
      <w:r w:rsidRPr="00E2273E">
        <w:t>available</w:t>
      </w:r>
      <w:r>
        <w:t xml:space="preserve"> for user that is </w:t>
      </w:r>
      <w:r w:rsidRPr="00E2273E">
        <w:t>instructor</w:t>
      </w:r>
      <w:r>
        <w:t xml:space="preserve">. So, </w:t>
      </w:r>
      <w:bookmarkStart w:id="254" w:name="OLE_LINK1"/>
      <w:bookmarkStart w:id="255" w:name="OLE_LINK9"/>
      <w:r>
        <w:t>instructors can build their class manually</w:t>
      </w:r>
      <w:bookmarkEnd w:id="254"/>
      <w:bookmarkEnd w:id="255"/>
      <w:r>
        <w:t>.</w:t>
      </w:r>
      <w:r w:rsidR="00AC30BB">
        <w:t xml:space="preserve"> </w:t>
      </w:r>
      <w:hyperlink w:anchor="Figure43" w:history="1">
        <w:r w:rsidR="00AC30BB" w:rsidRPr="00AE1F56">
          <w:rPr>
            <w:rStyle w:val="Hyperlink"/>
          </w:rPr>
          <w:t>Figure</w:t>
        </w:r>
        <w:r w:rsidR="00AC30BB" w:rsidRPr="00AE1F56">
          <w:rPr>
            <w:rStyle w:val="Hyperlink"/>
          </w:rPr>
          <w:t xml:space="preserve"> </w:t>
        </w:r>
        <w:r w:rsidR="00AE1F56" w:rsidRPr="00AE1F56">
          <w:rPr>
            <w:rStyle w:val="Hyperlink"/>
          </w:rPr>
          <w:t>43</w:t>
        </w:r>
      </w:hyperlink>
    </w:p>
  </w:comment>
  <w:comment w:id="399" w:author="ChiKin Lee" w:date="2017-03-30T18:18:00Z" w:initials="CL">
    <w:p w14:paraId="26902F27" w14:textId="44871783" w:rsidR="004A66AA" w:rsidRDefault="004A66AA">
      <w:pPr>
        <w:pStyle w:val="CommentText"/>
      </w:pPr>
      <w:r>
        <w:rPr>
          <w:rStyle w:val="CommentReference"/>
        </w:rPr>
        <w:annotationRef/>
      </w:r>
      <w:r w:rsidRPr="004A66AA">
        <w:t>Replaced</w:t>
      </w:r>
    </w:p>
  </w:comment>
  <w:comment w:id="433" w:author="Scollard, Sharon" w:date="2017-03-28T15:58:00Z" w:initials="SS">
    <w:p w14:paraId="5FBFB374" w14:textId="77777777" w:rsidR="00233B65" w:rsidRDefault="00233B65" w:rsidP="00233B65">
      <w:pPr>
        <w:pStyle w:val="CommentText"/>
      </w:pPr>
      <w:r>
        <w:rPr>
          <w:rStyle w:val="CommentReference"/>
        </w:rPr>
        <w:annotationRef/>
      </w:r>
      <w:r>
        <w:t>I think it would be useful for the instructor to be able to see a list of students and the bugs they’ve reported for the entire course, over multiple projects. Please implement a search with a filter for project, results showing all students, sortable by student name and sortable by project (if the filter is not used).</w:t>
      </w:r>
    </w:p>
  </w:comment>
  <w:comment w:id="434" w:author="ChiKin Lee" w:date="2017-03-30T14:25:00Z" w:initials="CL">
    <w:p w14:paraId="58544B25" w14:textId="77777777" w:rsidR="00233B65" w:rsidRDefault="00233B65" w:rsidP="00233B65">
      <w:pPr>
        <w:pStyle w:val="CommentText"/>
      </w:pPr>
      <w:r>
        <w:rPr>
          <w:rStyle w:val="CommentReference"/>
        </w:rPr>
        <w:annotationRef/>
      </w:r>
      <w:r>
        <w:t>I have discussed this with Mark, there is a same functionality in the submission session. When an instructor click “View All Submissions” all bugs that belong to his/her courses will be listed. ---</w:t>
      </w:r>
      <w:hyperlink w:anchor="Figure34" w:history="1">
        <w:r w:rsidRPr="008F40D3">
          <w:rPr>
            <w:rStyle w:val="Hyperlink"/>
          </w:rPr>
          <w:t>Figure</w:t>
        </w:r>
        <w:r w:rsidRPr="008F40D3">
          <w:rPr>
            <w:rStyle w:val="Hyperlink"/>
          </w:rPr>
          <w:t xml:space="preserve"> </w:t>
        </w:r>
        <w:r w:rsidRPr="008F40D3">
          <w:rPr>
            <w:rStyle w:val="Hyperlink"/>
          </w:rPr>
          <w:t>34</w:t>
        </w:r>
      </w:hyperlink>
    </w:p>
  </w:comment>
  <w:comment w:id="536" w:author="Scollard, Sharon" w:date="2017-03-28T16:00:00Z" w:initials="SS">
    <w:p w14:paraId="1D9D7CB9" w14:textId="71138858" w:rsidR="005974F6" w:rsidRDefault="005974F6">
      <w:pPr>
        <w:pStyle w:val="CommentText"/>
      </w:pPr>
      <w:r>
        <w:rPr>
          <w:rStyle w:val="CommentReference"/>
        </w:rPr>
        <w:annotationRef/>
      </w:r>
      <w:r>
        <w:t>I don’t see anything about solutions. Is there an indication somewhere that the bug has been resolved? Is this in scope?</w:t>
      </w:r>
    </w:p>
  </w:comment>
  <w:comment w:id="537" w:author="ChiKin Lee" w:date="2017-03-30T17:09:00Z" w:initials="CL">
    <w:p w14:paraId="4053CE27" w14:textId="20868CCA" w:rsidR="005974F6" w:rsidRDefault="005974F6">
      <w:pPr>
        <w:pStyle w:val="CommentText"/>
      </w:pPr>
      <w:r>
        <w:rPr>
          <w:rStyle w:val="CommentReference"/>
        </w:rPr>
        <w:annotationRef/>
      </w:r>
      <w:r>
        <w:t>Since this system is designed for</w:t>
      </w:r>
      <w:r w:rsidRPr="005330CD">
        <w:rPr>
          <w:sz w:val="28"/>
        </w:rPr>
        <w:t xml:space="preserve"> </w:t>
      </w:r>
      <w:r w:rsidRPr="00EF0E7D">
        <w:rPr>
          <w:sz w:val="28"/>
        </w:rPr>
        <w:t xml:space="preserve">COMP10066 </w:t>
      </w:r>
      <w:r>
        <w:rPr>
          <w:sz w:val="28"/>
        </w:rPr>
        <w:t>(</w:t>
      </w:r>
      <w:r w:rsidRPr="00EF0E7D">
        <w:rPr>
          <w:sz w:val="28"/>
        </w:rPr>
        <w:t>Software Quality and Testing</w:t>
      </w:r>
      <w:r>
        <w:rPr>
          <w:sz w:val="28"/>
        </w:rPr>
        <w:t>), the purpose for this course is finding bugs, the bugs will never be resolved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7A2920ED" w15:done="0"/>
  <w15:commentEx w15:paraId="7D5C8063" w15:done="1"/>
  <w15:commentEx w15:paraId="06027D01" w15:done="1"/>
  <w15:commentEx w15:paraId="01AE6660" w15:done="1"/>
  <w15:commentEx w15:paraId="2EF3D009" w15:done="1"/>
  <w15:commentEx w15:paraId="407F2E44" w15:done="1"/>
  <w15:commentEx w15:paraId="24F0A374" w15:done="1"/>
  <w15:commentEx w15:paraId="3CBE3F47" w15:done="0"/>
  <w15:commentEx w15:paraId="6C3CB216" w15:done="0"/>
  <w15:commentEx w15:paraId="447C31BB" w15:paraIdParent="6C3CB216" w15:done="0"/>
  <w15:commentEx w15:paraId="26902F27" w15:done="0"/>
  <w15:commentEx w15:paraId="5FBFB374" w15:done="0"/>
  <w15:commentEx w15:paraId="58544B25" w15:paraIdParent="5FBFB374" w15:done="0"/>
  <w15:commentEx w15:paraId="1D9D7CB9" w15:done="0"/>
  <w15:commentEx w15:paraId="4053CE27" w15:paraIdParent="1D9D7CB9" w15:done="0"/>
</w15:commentsEx>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27F3EB7" w14:textId="77777777" w:rsidR="00C0415B" w:rsidRDefault="00C0415B" w:rsidP="003A1A2A">
      <w:pPr>
        <w:spacing w:after="0" w:line="240" w:lineRule="auto"/>
      </w:pPr>
      <w:r>
        <w:separator/>
      </w:r>
    </w:p>
  </w:endnote>
  <w:endnote w:type="continuationSeparator" w:id="0">
    <w:p w14:paraId="7CAC6D5F" w14:textId="77777777" w:rsidR="00C0415B" w:rsidRDefault="00C0415B" w:rsidP="003A1A2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Microsoft Uighur">
    <w:panose1 w:val="02000000000000000000"/>
    <w:charset w:val="00"/>
    <w:family w:val="auto"/>
    <w:pitch w:val="variable"/>
    <w:sig w:usb0="80002023" w:usb1="80000002" w:usb2="00000008" w:usb3="00000000" w:csb0="0000004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53843999"/>
      <w:docPartObj>
        <w:docPartGallery w:val="Page Numbers (Bottom of Page)"/>
        <w:docPartUnique/>
      </w:docPartObj>
    </w:sdtPr>
    <w:sdtEndPr>
      <w:rPr>
        <w:noProof/>
        <w:color w:val="2E74B5" w:themeColor="accent1" w:themeShade="BF"/>
      </w:rPr>
    </w:sdtEndPr>
    <w:sdtContent>
      <w:p w14:paraId="459E2A0B" w14:textId="7F83DE69" w:rsidR="005974F6" w:rsidRPr="00BA2664" w:rsidRDefault="005974F6">
        <w:pPr>
          <w:pStyle w:val="Footer"/>
          <w:rPr>
            <w:noProof/>
            <w:color w:val="2E74B5" w:themeColor="accent1" w:themeShade="BF"/>
          </w:rPr>
        </w:pPr>
        <w:r>
          <w:ptab w:relativeTo="margin" w:alignment="left" w:leader="none"/>
        </w:r>
        <w:r>
          <w:ptab w:relativeTo="margin" w:alignment="right" w:leader="none"/>
        </w:r>
        <w:r w:rsidRPr="003A1A2A">
          <w:rPr>
            <w:color w:val="2E74B5" w:themeColor="accent1" w:themeShade="BF"/>
          </w:rPr>
          <w:t xml:space="preserve">Page | </w:t>
        </w:r>
        <w:r w:rsidRPr="003A1A2A">
          <w:rPr>
            <w:color w:val="2E74B5" w:themeColor="accent1" w:themeShade="BF"/>
          </w:rPr>
          <w:fldChar w:fldCharType="begin"/>
        </w:r>
        <w:r w:rsidRPr="003A1A2A">
          <w:rPr>
            <w:color w:val="2E74B5" w:themeColor="accent1" w:themeShade="BF"/>
          </w:rPr>
          <w:instrText xml:space="preserve"> PAGE   \* MERGEFORMAT </w:instrText>
        </w:r>
        <w:r w:rsidRPr="003A1A2A">
          <w:rPr>
            <w:color w:val="2E74B5" w:themeColor="accent1" w:themeShade="BF"/>
          </w:rPr>
          <w:fldChar w:fldCharType="separate"/>
        </w:r>
        <w:r w:rsidR="00F10BAD">
          <w:rPr>
            <w:noProof/>
            <w:color w:val="2E74B5" w:themeColor="accent1" w:themeShade="BF"/>
          </w:rPr>
          <w:t>44</w:t>
        </w:r>
        <w:r w:rsidRPr="003A1A2A">
          <w:rPr>
            <w:noProof/>
            <w:color w:val="2E74B5" w:themeColor="accent1" w:themeShade="B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C3A68F9" w14:textId="77777777" w:rsidR="00C0415B" w:rsidRDefault="00C0415B" w:rsidP="003A1A2A">
      <w:pPr>
        <w:spacing w:after="0" w:line="240" w:lineRule="auto"/>
      </w:pPr>
      <w:r>
        <w:separator/>
      </w:r>
    </w:p>
  </w:footnote>
  <w:footnote w:type="continuationSeparator" w:id="0">
    <w:p w14:paraId="3C12033C" w14:textId="77777777" w:rsidR="00C0415B" w:rsidRDefault="00C0415B" w:rsidP="003A1A2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CD73A42"/>
    <w:multiLevelType w:val="hybridMultilevel"/>
    <w:tmpl w:val="26CA74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07C253F"/>
    <w:multiLevelType w:val="hybridMultilevel"/>
    <w:tmpl w:val="49EAFD3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01">
      <w:start w:val="1"/>
      <w:numFmt w:val="bullet"/>
      <w:lvlText w:val=""/>
      <w:lvlJc w:val="left"/>
      <w:pPr>
        <w:ind w:left="1881" w:hanging="180"/>
      </w:pPr>
      <w:rPr>
        <w:rFonts w:ascii="Symbol" w:hAnsi="Symbol"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30C33FE"/>
    <w:multiLevelType w:val="hybridMultilevel"/>
    <w:tmpl w:val="96E44724"/>
    <w:lvl w:ilvl="0" w:tplc="04090011">
      <w:start w:val="1"/>
      <w:numFmt w:val="decimal"/>
      <w:lvlText w:val="%1)"/>
      <w:lvlJc w:val="left"/>
      <w:pPr>
        <w:ind w:left="1353"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26EC57E1"/>
    <w:multiLevelType w:val="hybridMultilevel"/>
    <w:tmpl w:val="E41EFAE0"/>
    <w:lvl w:ilvl="0" w:tplc="2F308BCE">
      <w:start w:val="1"/>
      <w:numFmt w:val="decimal"/>
      <w:lvlText w:val="%1."/>
      <w:lvlJc w:val="left"/>
      <w:pPr>
        <w:ind w:left="1353"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2C254F2E"/>
    <w:multiLevelType w:val="hybridMultilevel"/>
    <w:tmpl w:val="0EC4D6A4"/>
    <w:lvl w:ilvl="0" w:tplc="2046792C">
      <w:start w:val="1"/>
      <w:numFmt w:val="upperLetter"/>
      <w:lvlText w:val="%1."/>
      <w:lvlJc w:val="left"/>
      <w:pPr>
        <w:ind w:left="786"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30EB56C3"/>
    <w:multiLevelType w:val="hybridMultilevel"/>
    <w:tmpl w:val="6638D7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8252F75"/>
    <w:multiLevelType w:val="hybridMultilevel"/>
    <w:tmpl w:val="B1326934"/>
    <w:lvl w:ilvl="0" w:tplc="2046792C">
      <w:start w:val="1"/>
      <w:numFmt w:val="upperLetter"/>
      <w:lvlText w:val="%1."/>
      <w:lvlJc w:val="left"/>
      <w:pPr>
        <w:ind w:left="1353"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38957443"/>
    <w:multiLevelType w:val="hybridMultilevel"/>
    <w:tmpl w:val="DBAAC5FA"/>
    <w:lvl w:ilvl="0" w:tplc="04090001">
      <w:start w:val="1"/>
      <w:numFmt w:val="bullet"/>
      <w:lvlText w:val=""/>
      <w:lvlJc w:val="left"/>
      <w:pPr>
        <w:ind w:left="786" w:hanging="360"/>
      </w:pPr>
      <w:rPr>
        <w:rFonts w:ascii="Symbol" w:hAnsi="Symbol"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5D041E8A"/>
    <w:multiLevelType w:val="hybridMultilevel"/>
    <w:tmpl w:val="782CC90A"/>
    <w:lvl w:ilvl="0" w:tplc="04090001">
      <w:start w:val="1"/>
      <w:numFmt w:val="bullet"/>
      <w:lvlText w:val=""/>
      <w:lvlJc w:val="left"/>
      <w:pPr>
        <w:ind w:left="786" w:hanging="360"/>
      </w:pPr>
      <w:rPr>
        <w:rFonts w:ascii="Symbol" w:hAnsi="Symbol"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9" w15:restartNumberingAfterBreak="0">
    <w:nsid w:val="5E1B00A4"/>
    <w:multiLevelType w:val="hybridMultilevel"/>
    <w:tmpl w:val="FB14FA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7F317D0"/>
    <w:multiLevelType w:val="hybridMultilevel"/>
    <w:tmpl w:val="FB14FA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B7375D3"/>
    <w:multiLevelType w:val="hybridMultilevel"/>
    <w:tmpl w:val="18107FA6"/>
    <w:lvl w:ilvl="0" w:tplc="04090001">
      <w:start w:val="1"/>
      <w:numFmt w:val="bullet"/>
      <w:lvlText w:val=""/>
      <w:lvlJc w:val="left"/>
      <w:pPr>
        <w:ind w:left="502" w:hanging="360"/>
      </w:pPr>
      <w:rPr>
        <w:rFonts w:ascii="Symbol" w:hAnsi="Symbol" w:hint="default"/>
      </w:rPr>
    </w:lvl>
    <w:lvl w:ilvl="1" w:tplc="04090003">
      <w:start w:val="1"/>
      <w:numFmt w:val="bullet"/>
      <w:lvlText w:val="o"/>
      <w:lvlJc w:val="left"/>
      <w:pPr>
        <w:ind w:left="1069" w:hanging="360"/>
      </w:pPr>
      <w:rPr>
        <w:rFonts w:ascii="Courier New" w:hAnsi="Courier New" w:cs="Courier New" w:hint="default"/>
      </w:rPr>
    </w:lvl>
    <w:lvl w:ilvl="2" w:tplc="04090005">
      <w:start w:val="1"/>
      <w:numFmt w:val="bullet"/>
      <w:lvlText w:val=""/>
      <w:lvlJc w:val="left"/>
      <w:pPr>
        <w:ind w:left="1636"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5F20D47"/>
    <w:multiLevelType w:val="hybridMultilevel"/>
    <w:tmpl w:val="D03AD8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DC37A84"/>
    <w:multiLevelType w:val="hybridMultilevel"/>
    <w:tmpl w:val="FB14FA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DEC1D1D"/>
    <w:multiLevelType w:val="hybridMultilevel"/>
    <w:tmpl w:val="43A0B8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3"/>
  </w:num>
  <w:num w:numId="3">
    <w:abstractNumId w:val="7"/>
  </w:num>
  <w:num w:numId="4">
    <w:abstractNumId w:val="8"/>
  </w:num>
  <w:num w:numId="5">
    <w:abstractNumId w:val="6"/>
  </w:num>
  <w:num w:numId="6">
    <w:abstractNumId w:val="2"/>
  </w:num>
  <w:num w:numId="7">
    <w:abstractNumId w:val="12"/>
  </w:num>
  <w:num w:numId="8">
    <w:abstractNumId w:val="0"/>
  </w:num>
  <w:num w:numId="9">
    <w:abstractNumId w:val="9"/>
  </w:num>
  <w:num w:numId="10">
    <w:abstractNumId w:val="1"/>
  </w:num>
  <w:num w:numId="11">
    <w:abstractNumId w:val="13"/>
  </w:num>
  <w:num w:numId="12">
    <w:abstractNumId w:val="10"/>
  </w:num>
  <w:num w:numId="13">
    <w:abstractNumId w:val="5"/>
  </w:num>
  <w:num w:numId="14">
    <w:abstractNumId w:val="11"/>
  </w:num>
  <w:num w:numId="15">
    <w:abstractNumId w:val="1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Scollard, Sharon">
    <w15:presenceInfo w15:providerId="AD" w15:userId="S-1-5-21-147137802-1849766200-1651252915-1310"/>
  </w15:person>
  <w15:person w15:author="ChiKin Lee">
    <w15:presenceInfo w15:providerId="Windows Live" w15:userId="06e61e2369cc2fd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trackRevisions/>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F52BA"/>
    <w:rsid w:val="00010056"/>
    <w:rsid w:val="00014659"/>
    <w:rsid w:val="00017261"/>
    <w:rsid w:val="00027D98"/>
    <w:rsid w:val="00032F98"/>
    <w:rsid w:val="00047F33"/>
    <w:rsid w:val="00050783"/>
    <w:rsid w:val="00051AA2"/>
    <w:rsid w:val="00052231"/>
    <w:rsid w:val="000670FE"/>
    <w:rsid w:val="0007449E"/>
    <w:rsid w:val="00074B4A"/>
    <w:rsid w:val="000934C2"/>
    <w:rsid w:val="000961A8"/>
    <w:rsid w:val="000C799E"/>
    <w:rsid w:val="000D5C30"/>
    <w:rsid w:val="000D75FD"/>
    <w:rsid w:val="000E2705"/>
    <w:rsid w:val="000F2199"/>
    <w:rsid w:val="001049F9"/>
    <w:rsid w:val="00126D96"/>
    <w:rsid w:val="00146347"/>
    <w:rsid w:val="001642B7"/>
    <w:rsid w:val="00177B8B"/>
    <w:rsid w:val="001A577C"/>
    <w:rsid w:val="001B22B3"/>
    <w:rsid w:val="001C6099"/>
    <w:rsid w:val="001C6496"/>
    <w:rsid w:val="001C65FD"/>
    <w:rsid w:val="001E1379"/>
    <w:rsid w:val="001E3E06"/>
    <w:rsid w:val="001E59F2"/>
    <w:rsid w:val="001F3E5E"/>
    <w:rsid w:val="00201752"/>
    <w:rsid w:val="00204BEC"/>
    <w:rsid w:val="002078DE"/>
    <w:rsid w:val="00211D7B"/>
    <w:rsid w:val="00221002"/>
    <w:rsid w:val="002307F2"/>
    <w:rsid w:val="00231B2A"/>
    <w:rsid w:val="00232BDF"/>
    <w:rsid w:val="00233B65"/>
    <w:rsid w:val="0024412B"/>
    <w:rsid w:val="00254144"/>
    <w:rsid w:val="002733FE"/>
    <w:rsid w:val="00273C44"/>
    <w:rsid w:val="00277F6A"/>
    <w:rsid w:val="0028252F"/>
    <w:rsid w:val="00291499"/>
    <w:rsid w:val="002A5D4F"/>
    <w:rsid w:val="002C2AA3"/>
    <w:rsid w:val="002D1C22"/>
    <w:rsid w:val="002D411E"/>
    <w:rsid w:val="002D47AB"/>
    <w:rsid w:val="002D4951"/>
    <w:rsid w:val="002E5A66"/>
    <w:rsid w:val="00303952"/>
    <w:rsid w:val="00335747"/>
    <w:rsid w:val="00336532"/>
    <w:rsid w:val="0035367D"/>
    <w:rsid w:val="00361141"/>
    <w:rsid w:val="00362B55"/>
    <w:rsid w:val="00364BAF"/>
    <w:rsid w:val="00383447"/>
    <w:rsid w:val="00392E3B"/>
    <w:rsid w:val="003A1A2A"/>
    <w:rsid w:val="003A1A2E"/>
    <w:rsid w:val="003A57E4"/>
    <w:rsid w:val="003D34EA"/>
    <w:rsid w:val="003F3DCD"/>
    <w:rsid w:val="003F5BB2"/>
    <w:rsid w:val="00404E35"/>
    <w:rsid w:val="00416A24"/>
    <w:rsid w:val="0042028F"/>
    <w:rsid w:val="00442BF0"/>
    <w:rsid w:val="004504E7"/>
    <w:rsid w:val="0046078D"/>
    <w:rsid w:val="004748BE"/>
    <w:rsid w:val="00487D98"/>
    <w:rsid w:val="004909EE"/>
    <w:rsid w:val="004A66AA"/>
    <w:rsid w:val="004C2EC5"/>
    <w:rsid w:val="004C619C"/>
    <w:rsid w:val="004D7B50"/>
    <w:rsid w:val="004E1486"/>
    <w:rsid w:val="004E764A"/>
    <w:rsid w:val="004F6E22"/>
    <w:rsid w:val="005146A5"/>
    <w:rsid w:val="005159F4"/>
    <w:rsid w:val="00527F00"/>
    <w:rsid w:val="005330CD"/>
    <w:rsid w:val="005338D9"/>
    <w:rsid w:val="005342F4"/>
    <w:rsid w:val="00551DA2"/>
    <w:rsid w:val="00560A63"/>
    <w:rsid w:val="005635F9"/>
    <w:rsid w:val="00573C2C"/>
    <w:rsid w:val="00585896"/>
    <w:rsid w:val="00586C3C"/>
    <w:rsid w:val="005974F6"/>
    <w:rsid w:val="005A208B"/>
    <w:rsid w:val="005A5592"/>
    <w:rsid w:val="005A6796"/>
    <w:rsid w:val="005B020F"/>
    <w:rsid w:val="005B51F2"/>
    <w:rsid w:val="005B66F2"/>
    <w:rsid w:val="005D29C1"/>
    <w:rsid w:val="005D4ADC"/>
    <w:rsid w:val="005F2D26"/>
    <w:rsid w:val="005F4A5E"/>
    <w:rsid w:val="005F52F8"/>
    <w:rsid w:val="005F67EF"/>
    <w:rsid w:val="0061035D"/>
    <w:rsid w:val="0061727F"/>
    <w:rsid w:val="00631308"/>
    <w:rsid w:val="006521BC"/>
    <w:rsid w:val="00654AF2"/>
    <w:rsid w:val="00685447"/>
    <w:rsid w:val="00687ADF"/>
    <w:rsid w:val="00690AEC"/>
    <w:rsid w:val="00693323"/>
    <w:rsid w:val="0069733B"/>
    <w:rsid w:val="006A358A"/>
    <w:rsid w:val="006C6E4D"/>
    <w:rsid w:val="006C6F56"/>
    <w:rsid w:val="006F03F1"/>
    <w:rsid w:val="006F4275"/>
    <w:rsid w:val="006F6A65"/>
    <w:rsid w:val="00737523"/>
    <w:rsid w:val="00746F83"/>
    <w:rsid w:val="007519E5"/>
    <w:rsid w:val="007807A4"/>
    <w:rsid w:val="00784EEB"/>
    <w:rsid w:val="007909A0"/>
    <w:rsid w:val="0079130F"/>
    <w:rsid w:val="007B120B"/>
    <w:rsid w:val="007B3697"/>
    <w:rsid w:val="007B76B1"/>
    <w:rsid w:val="007C130D"/>
    <w:rsid w:val="007C6914"/>
    <w:rsid w:val="007D0DC5"/>
    <w:rsid w:val="008003BF"/>
    <w:rsid w:val="008043B2"/>
    <w:rsid w:val="00810A2E"/>
    <w:rsid w:val="00821C9C"/>
    <w:rsid w:val="00826BB9"/>
    <w:rsid w:val="00883929"/>
    <w:rsid w:val="00897BE8"/>
    <w:rsid w:val="008A12F3"/>
    <w:rsid w:val="008B2926"/>
    <w:rsid w:val="008C5AC6"/>
    <w:rsid w:val="008D169C"/>
    <w:rsid w:val="008D6879"/>
    <w:rsid w:val="008D7082"/>
    <w:rsid w:val="008D7424"/>
    <w:rsid w:val="008D764E"/>
    <w:rsid w:val="008E43B7"/>
    <w:rsid w:val="008F2189"/>
    <w:rsid w:val="008F40D3"/>
    <w:rsid w:val="00906E97"/>
    <w:rsid w:val="00913EEE"/>
    <w:rsid w:val="00916090"/>
    <w:rsid w:val="00920285"/>
    <w:rsid w:val="00937E7C"/>
    <w:rsid w:val="00946310"/>
    <w:rsid w:val="00953EF4"/>
    <w:rsid w:val="00997047"/>
    <w:rsid w:val="009A3ED1"/>
    <w:rsid w:val="009B43E4"/>
    <w:rsid w:val="009B6347"/>
    <w:rsid w:val="009C3093"/>
    <w:rsid w:val="00A41E72"/>
    <w:rsid w:val="00A54F2B"/>
    <w:rsid w:val="00A65749"/>
    <w:rsid w:val="00A91949"/>
    <w:rsid w:val="00A91C3D"/>
    <w:rsid w:val="00A92252"/>
    <w:rsid w:val="00A93C38"/>
    <w:rsid w:val="00A94AF3"/>
    <w:rsid w:val="00A951E2"/>
    <w:rsid w:val="00AA6544"/>
    <w:rsid w:val="00AB7D34"/>
    <w:rsid w:val="00AC0E4E"/>
    <w:rsid w:val="00AC30BB"/>
    <w:rsid w:val="00AC492E"/>
    <w:rsid w:val="00AD2939"/>
    <w:rsid w:val="00AE1F56"/>
    <w:rsid w:val="00AF15FE"/>
    <w:rsid w:val="00B03B5D"/>
    <w:rsid w:val="00B05B71"/>
    <w:rsid w:val="00B065E1"/>
    <w:rsid w:val="00B079DE"/>
    <w:rsid w:val="00B21DFF"/>
    <w:rsid w:val="00B34981"/>
    <w:rsid w:val="00B371FA"/>
    <w:rsid w:val="00B3774D"/>
    <w:rsid w:val="00B41C3B"/>
    <w:rsid w:val="00B553BD"/>
    <w:rsid w:val="00B60035"/>
    <w:rsid w:val="00B70476"/>
    <w:rsid w:val="00B81314"/>
    <w:rsid w:val="00B83AA8"/>
    <w:rsid w:val="00BA1276"/>
    <w:rsid w:val="00BA2664"/>
    <w:rsid w:val="00BB1ECE"/>
    <w:rsid w:val="00BC1461"/>
    <w:rsid w:val="00BC2EB3"/>
    <w:rsid w:val="00BD36F3"/>
    <w:rsid w:val="00BF52BA"/>
    <w:rsid w:val="00BF7EC1"/>
    <w:rsid w:val="00C01377"/>
    <w:rsid w:val="00C01ABE"/>
    <w:rsid w:val="00C0415B"/>
    <w:rsid w:val="00C06CD1"/>
    <w:rsid w:val="00C16667"/>
    <w:rsid w:val="00C31F35"/>
    <w:rsid w:val="00C35EEA"/>
    <w:rsid w:val="00C425AB"/>
    <w:rsid w:val="00C51CE1"/>
    <w:rsid w:val="00C568FE"/>
    <w:rsid w:val="00C573BB"/>
    <w:rsid w:val="00C91712"/>
    <w:rsid w:val="00C96AB8"/>
    <w:rsid w:val="00CA3274"/>
    <w:rsid w:val="00CB6850"/>
    <w:rsid w:val="00CD249E"/>
    <w:rsid w:val="00CD4B04"/>
    <w:rsid w:val="00CD5C3D"/>
    <w:rsid w:val="00CE01C3"/>
    <w:rsid w:val="00CF4FF3"/>
    <w:rsid w:val="00CF7FB3"/>
    <w:rsid w:val="00D074F6"/>
    <w:rsid w:val="00D16211"/>
    <w:rsid w:val="00D21450"/>
    <w:rsid w:val="00D2215E"/>
    <w:rsid w:val="00D57E31"/>
    <w:rsid w:val="00D72FDE"/>
    <w:rsid w:val="00D735A3"/>
    <w:rsid w:val="00D73B8E"/>
    <w:rsid w:val="00DC2AC0"/>
    <w:rsid w:val="00DD3254"/>
    <w:rsid w:val="00DE372E"/>
    <w:rsid w:val="00DE3C22"/>
    <w:rsid w:val="00DE4A6E"/>
    <w:rsid w:val="00DF5C5D"/>
    <w:rsid w:val="00E10E3B"/>
    <w:rsid w:val="00E2273E"/>
    <w:rsid w:val="00E24346"/>
    <w:rsid w:val="00E2499A"/>
    <w:rsid w:val="00E27113"/>
    <w:rsid w:val="00E31214"/>
    <w:rsid w:val="00E5086B"/>
    <w:rsid w:val="00E5408D"/>
    <w:rsid w:val="00E653C7"/>
    <w:rsid w:val="00E6755B"/>
    <w:rsid w:val="00E77A8F"/>
    <w:rsid w:val="00E85339"/>
    <w:rsid w:val="00EB0E03"/>
    <w:rsid w:val="00EB33EB"/>
    <w:rsid w:val="00EF0E7D"/>
    <w:rsid w:val="00EF1C13"/>
    <w:rsid w:val="00EF2017"/>
    <w:rsid w:val="00EF30E3"/>
    <w:rsid w:val="00F01ADB"/>
    <w:rsid w:val="00F10BAD"/>
    <w:rsid w:val="00F417F2"/>
    <w:rsid w:val="00F43D48"/>
    <w:rsid w:val="00F43E53"/>
    <w:rsid w:val="00F83759"/>
    <w:rsid w:val="00F85027"/>
    <w:rsid w:val="00F94C4E"/>
    <w:rsid w:val="00F94FF9"/>
    <w:rsid w:val="00FA2370"/>
    <w:rsid w:val="00FB228E"/>
    <w:rsid w:val="00FB27F3"/>
    <w:rsid w:val="00FC3CC8"/>
    <w:rsid w:val="00FD0506"/>
    <w:rsid w:val="00FD2907"/>
    <w:rsid w:val="00FD2F7B"/>
    <w:rsid w:val="00FE02A3"/>
    <w:rsid w:val="00FE3F6E"/>
    <w:rsid w:val="00FF2D64"/>
    <w:rsid w:val="00FF40B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E405BD9"/>
  <w15:chartTrackingRefBased/>
  <w15:docId w15:val="{011B34BC-63FB-4159-AE92-344571C398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等线" w:hAnsi="Arial" w:cs="Arial"/>
        <w:sz w:val="24"/>
        <w:szCs w:val="22"/>
        <w:lang w:val="en-US" w:eastAsia="zh-CN"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EF2017"/>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8043B2"/>
    <w:pPr>
      <w:autoSpaceDE w:val="0"/>
      <w:autoSpaceDN w:val="0"/>
      <w:adjustRightInd w:val="0"/>
      <w:spacing w:after="0" w:line="240" w:lineRule="auto"/>
    </w:pPr>
    <w:rPr>
      <w:color w:val="000000"/>
      <w:szCs w:val="24"/>
    </w:rPr>
  </w:style>
  <w:style w:type="paragraph" w:styleId="NoSpacing">
    <w:name w:val="No Spacing"/>
    <w:link w:val="NoSpacingChar"/>
    <w:uiPriority w:val="1"/>
    <w:qFormat/>
    <w:rsid w:val="00010056"/>
    <w:pPr>
      <w:spacing w:after="0" w:line="240" w:lineRule="auto"/>
    </w:pPr>
    <w:rPr>
      <w:rFonts w:asciiTheme="minorHAnsi" w:eastAsiaTheme="minorEastAsia" w:hAnsiTheme="minorHAnsi" w:cstheme="minorBidi"/>
      <w:sz w:val="22"/>
      <w:lang w:eastAsia="en-US"/>
    </w:rPr>
  </w:style>
  <w:style w:type="character" w:customStyle="1" w:styleId="NoSpacingChar">
    <w:name w:val="No Spacing Char"/>
    <w:basedOn w:val="DefaultParagraphFont"/>
    <w:link w:val="NoSpacing"/>
    <w:uiPriority w:val="1"/>
    <w:rsid w:val="00010056"/>
    <w:rPr>
      <w:rFonts w:asciiTheme="minorHAnsi" w:eastAsiaTheme="minorEastAsia" w:hAnsiTheme="minorHAnsi" w:cstheme="minorBidi"/>
      <w:sz w:val="22"/>
      <w:lang w:eastAsia="en-US"/>
    </w:rPr>
  </w:style>
  <w:style w:type="paragraph" w:styleId="ListParagraph">
    <w:name w:val="List Paragraph"/>
    <w:basedOn w:val="Normal"/>
    <w:uiPriority w:val="34"/>
    <w:qFormat/>
    <w:rsid w:val="001E3E06"/>
    <w:pPr>
      <w:ind w:left="720"/>
      <w:contextualSpacing/>
    </w:pPr>
  </w:style>
  <w:style w:type="character" w:styleId="Hyperlink">
    <w:name w:val="Hyperlink"/>
    <w:basedOn w:val="DefaultParagraphFont"/>
    <w:uiPriority w:val="99"/>
    <w:unhideWhenUsed/>
    <w:rsid w:val="001E3E06"/>
    <w:rPr>
      <w:color w:val="0563C1" w:themeColor="hyperlink"/>
      <w:u w:val="single"/>
    </w:rPr>
  </w:style>
  <w:style w:type="table" w:styleId="TableGrid">
    <w:name w:val="Table Grid"/>
    <w:basedOn w:val="TableNormal"/>
    <w:uiPriority w:val="39"/>
    <w:rsid w:val="00B41C3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Accent1">
    <w:name w:val="Grid Table 1 Light Accent 1"/>
    <w:basedOn w:val="TableNormal"/>
    <w:uiPriority w:val="46"/>
    <w:rsid w:val="00B41C3B"/>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paragraph" w:styleId="Header">
    <w:name w:val="header"/>
    <w:basedOn w:val="Normal"/>
    <w:link w:val="HeaderChar"/>
    <w:uiPriority w:val="99"/>
    <w:unhideWhenUsed/>
    <w:rsid w:val="003A1A2A"/>
    <w:pPr>
      <w:tabs>
        <w:tab w:val="center" w:pos="4320"/>
        <w:tab w:val="right" w:pos="8640"/>
      </w:tabs>
      <w:spacing w:after="0" w:line="240" w:lineRule="auto"/>
    </w:pPr>
  </w:style>
  <w:style w:type="character" w:customStyle="1" w:styleId="HeaderChar">
    <w:name w:val="Header Char"/>
    <w:basedOn w:val="DefaultParagraphFont"/>
    <w:link w:val="Header"/>
    <w:uiPriority w:val="99"/>
    <w:rsid w:val="003A1A2A"/>
  </w:style>
  <w:style w:type="paragraph" w:styleId="Footer">
    <w:name w:val="footer"/>
    <w:basedOn w:val="Normal"/>
    <w:link w:val="FooterChar"/>
    <w:uiPriority w:val="99"/>
    <w:unhideWhenUsed/>
    <w:rsid w:val="003A1A2A"/>
    <w:pPr>
      <w:tabs>
        <w:tab w:val="center" w:pos="4320"/>
        <w:tab w:val="right" w:pos="8640"/>
      </w:tabs>
      <w:spacing w:after="0" w:line="240" w:lineRule="auto"/>
    </w:pPr>
  </w:style>
  <w:style w:type="character" w:customStyle="1" w:styleId="FooterChar">
    <w:name w:val="Footer Char"/>
    <w:basedOn w:val="DefaultParagraphFont"/>
    <w:link w:val="Footer"/>
    <w:uiPriority w:val="99"/>
    <w:rsid w:val="003A1A2A"/>
  </w:style>
  <w:style w:type="character" w:styleId="FollowedHyperlink">
    <w:name w:val="FollowedHyperlink"/>
    <w:basedOn w:val="DefaultParagraphFont"/>
    <w:uiPriority w:val="99"/>
    <w:semiHidden/>
    <w:unhideWhenUsed/>
    <w:rsid w:val="003A1A2A"/>
    <w:rPr>
      <w:color w:val="954F72" w:themeColor="followedHyperlink"/>
      <w:u w:val="single"/>
    </w:rPr>
  </w:style>
  <w:style w:type="paragraph" w:styleId="Caption">
    <w:name w:val="caption"/>
    <w:basedOn w:val="Normal"/>
    <w:next w:val="Normal"/>
    <w:uiPriority w:val="35"/>
    <w:semiHidden/>
    <w:unhideWhenUsed/>
    <w:qFormat/>
    <w:rsid w:val="008D7082"/>
    <w:pPr>
      <w:spacing w:after="200" w:line="240" w:lineRule="auto"/>
    </w:pPr>
    <w:rPr>
      <w:i/>
      <w:iCs/>
      <w:color w:val="44546A" w:themeColor="text2"/>
      <w:sz w:val="18"/>
      <w:szCs w:val="18"/>
    </w:rPr>
  </w:style>
  <w:style w:type="paragraph" w:styleId="BalloonText">
    <w:name w:val="Balloon Text"/>
    <w:basedOn w:val="Normal"/>
    <w:link w:val="BalloonTextChar"/>
    <w:uiPriority w:val="99"/>
    <w:semiHidden/>
    <w:unhideWhenUsed/>
    <w:rsid w:val="0073752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37523"/>
    <w:rPr>
      <w:rFonts w:ascii="Segoe UI" w:hAnsi="Segoe UI" w:cs="Segoe UI"/>
      <w:sz w:val="18"/>
      <w:szCs w:val="18"/>
    </w:rPr>
  </w:style>
  <w:style w:type="character" w:styleId="CommentReference">
    <w:name w:val="annotation reference"/>
    <w:basedOn w:val="DefaultParagraphFont"/>
    <w:uiPriority w:val="99"/>
    <w:semiHidden/>
    <w:unhideWhenUsed/>
    <w:rsid w:val="00273C44"/>
    <w:rPr>
      <w:sz w:val="16"/>
      <w:szCs w:val="16"/>
    </w:rPr>
  </w:style>
  <w:style w:type="paragraph" w:styleId="CommentText">
    <w:name w:val="annotation text"/>
    <w:basedOn w:val="Normal"/>
    <w:link w:val="CommentTextChar"/>
    <w:uiPriority w:val="99"/>
    <w:semiHidden/>
    <w:unhideWhenUsed/>
    <w:rsid w:val="00273C44"/>
    <w:pPr>
      <w:spacing w:line="240" w:lineRule="auto"/>
    </w:pPr>
    <w:rPr>
      <w:sz w:val="20"/>
      <w:szCs w:val="20"/>
    </w:rPr>
  </w:style>
  <w:style w:type="character" w:customStyle="1" w:styleId="CommentTextChar">
    <w:name w:val="Comment Text Char"/>
    <w:basedOn w:val="DefaultParagraphFont"/>
    <w:link w:val="CommentText"/>
    <w:uiPriority w:val="99"/>
    <w:semiHidden/>
    <w:rsid w:val="00273C44"/>
    <w:rPr>
      <w:sz w:val="20"/>
      <w:szCs w:val="20"/>
    </w:rPr>
  </w:style>
  <w:style w:type="paragraph" w:styleId="CommentSubject">
    <w:name w:val="annotation subject"/>
    <w:basedOn w:val="CommentText"/>
    <w:next w:val="CommentText"/>
    <w:link w:val="CommentSubjectChar"/>
    <w:uiPriority w:val="99"/>
    <w:semiHidden/>
    <w:unhideWhenUsed/>
    <w:rsid w:val="00273C44"/>
    <w:rPr>
      <w:b/>
      <w:bCs/>
    </w:rPr>
  </w:style>
  <w:style w:type="character" w:customStyle="1" w:styleId="CommentSubjectChar">
    <w:name w:val="Comment Subject Char"/>
    <w:basedOn w:val="CommentTextChar"/>
    <w:link w:val="CommentSubject"/>
    <w:uiPriority w:val="99"/>
    <w:semiHidden/>
    <w:rsid w:val="00273C44"/>
    <w:rPr>
      <w:b/>
      <w:bCs/>
      <w:sz w:val="20"/>
      <w:szCs w:val="20"/>
    </w:rPr>
  </w:style>
  <w:style w:type="paragraph" w:styleId="Revision">
    <w:name w:val="Revision"/>
    <w:hidden/>
    <w:uiPriority w:val="99"/>
    <w:semiHidden/>
    <w:rsid w:val="00E31214"/>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0826625">
      <w:bodyDiv w:val="1"/>
      <w:marLeft w:val="0"/>
      <w:marRight w:val="0"/>
      <w:marTop w:val="0"/>
      <w:marBottom w:val="0"/>
      <w:divBdr>
        <w:top w:val="none" w:sz="0" w:space="0" w:color="auto"/>
        <w:left w:val="none" w:sz="0" w:space="0" w:color="auto"/>
        <w:bottom w:val="none" w:sz="0" w:space="0" w:color="auto"/>
        <w:right w:val="none" w:sz="0" w:space="0" w:color="auto"/>
      </w:divBdr>
    </w:div>
    <w:div w:id="501090957">
      <w:bodyDiv w:val="1"/>
      <w:marLeft w:val="0"/>
      <w:marRight w:val="0"/>
      <w:marTop w:val="0"/>
      <w:marBottom w:val="0"/>
      <w:divBdr>
        <w:top w:val="none" w:sz="0" w:space="0" w:color="auto"/>
        <w:left w:val="none" w:sz="0" w:space="0" w:color="auto"/>
        <w:bottom w:val="none" w:sz="0" w:space="0" w:color="auto"/>
        <w:right w:val="none" w:sz="0" w:space="0" w:color="auto"/>
      </w:divBdr>
    </w:div>
    <w:div w:id="558829026">
      <w:bodyDiv w:val="1"/>
      <w:marLeft w:val="0"/>
      <w:marRight w:val="0"/>
      <w:marTop w:val="0"/>
      <w:marBottom w:val="0"/>
      <w:divBdr>
        <w:top w:val="none" w:sz="0" w:space="0" w:color="auto"/>
        <w:left w:val="none" w:sz="0" w:space="0" w:color="auto"/>
        <w:bottom w:val="none" w:sz="0" w:space="0" w:color="auto"/>
        <w:right w:val="none" w:sz="0" w:space="0" w:color="auto"/>
      </w:divBdr>
    </w:div>
    <w:div w:id="660500360">
      <w:bodyDiv w:val="1"/>
      <w:marLeft w:val="0"/>
      <w:marRight w:val="0"/>
      <w:marTop w:val="0"/>
      <w:marBottom w:val="0"/>
      <w:divBdr>
        <w:top w:val="none" w:sz="0" w:space="0" w:color="auto"/>
        <w:left w:val="none" w:sz="0" w:space="0" w:color="auto"/>
        <w:bottom w:val="none" w:sz="0" w:space="0" w:color="auto"/>
        <w:right w:val="none" w:sz="0" w:space="0" w:color="auto"/>
      </w:divBdr>
    </w:div>
    <w:div w:id="865023606">
      <w:bodyDiv w:val="1"/>
      <w:marLeft w:val="0"/>
      <w:marRight w:val="0"/>
      <w:marTop w:val="0"/>
      <w:marBottom w:val="0"/>
      <w:divBdr>
        <w:top w:val="none" w:sz="0" w:space="0" w:color="auto"/>
        <w:left w:val="none" w:sz="0" w:space="0" w:color="auto"/>
        <w:bottom w:val="none" w:sz="0" w:space="0" w:color="auto"/>
        <w:right w:val="none" w:sz="0" w:space="0" w:color="auto"/>
      </w:divBdr>
    </w:div>
    <w:div w:id="882863912">
      <w:bodyDiv w:val="1"/>
      <w:marLeft w:val="0"/>
      <w:marRight w:val="0"/>
      <w:marTop w:val="0"/>
      <w:marBottom w:val="0"/>
      <w:divBdr>
        <w:top w:val="none" w:sz="0" w:space="0" w:color="auto"/>
        <w:left w:val="none" w:sz="0" w:space="0" w:color="auto"/>
        <w:bottom w:val="none" w:sz="0" w:space="0" w:color="auto"/>
        <w:right w:val="none" w:sz="0" w:space="0" w:color="auto"/>
      </w:divBdr>
    </w:div>
    <w:div w:id="1008750264">
      <w:bodyDiv w:val="1"/>
      <w:marLeft w:val="0"/>
      <w:marRight w:val="0"/>
      <w:marTop w:val="0"/>
      <w:marBottom w:val="0"/>
      <w:divBdr>
        <w:top w:val="none" w:sz="0" w:space="0" w:color="auto"/>
        <w:left w:val="none" w:sz="0" w:space="0" w:color="auto"/>
        <w:bottom w:val="none" w:sz="0" w:space="0" w:color="auto"/>
        <w:right w:val="none" w:sz="0" w:space="0" w:color="auto"/>
      </w:divBdr>
    </w:div>
    <w:div w:id="1025328416">
      <w:bodyDiv w:val="1"/>
      <w:marLeft w:val="0"/>
      <w:marRight w:val="0"/>
      <w:marTop w:val="0"/>
      <w:marBottom w:val="0"/>
      <w:divBdr>
        <w:top w:val="none" w:sz="0" w:space="0" w:color="auto"/>
        <w:left w:val="none" w:sz="0" w:space="0" w:color="auto"/>
        <w:bottom w:val="none" w:sz="0" w:space="0" w:color="auto"/>
        <w:right w:val="none" w:sz="0" w:space="0" w:color="auto"/>
      </w:divBdr>
    </w:div>
    <w:div w:id="1319117611">
      <w:bodyDiv w:val="1"/>
      <w:marLeft w:val="0"/>
      <w:marRight w:val="0"/>
      <w:marTop w:val="0"/>
      <w:marBottom w:val="0"/>
      <w:divBdr>
        <w:top w:val="none" w:sz="0" w:space="0" w:color="auto"/>
        <w:left w:val="none" w:sz="0" w:space="0" w:color="auto"/>
        <w:bottom w:val="none" w:sz="0" w:space="0" w:color="auto"/>
        <w:right w:val="none" w:sz="0" w:space="0" w:color="auto"/>
      </w:divBdr>
    </w:div>
    <w:div w:id="1683358830">
      <w:bodyDiv w:val="1"/>
      <w:marLeft w:val="0"/>
      <w:marRight w:val="0"/>
      <w:marTop w:val="0"/>
      <w:marBottom w:val="0"/>
      <w:divBdr>
        <w:top w:val="none" w:sz="0" w:space="0" w:color="auto"/>
        <w:left w:val="none" w:sz="0" w:space="0" w:color="auto"/>
        <w:bottom w:val="none" w:sz="0" w:space="0" w:color="auto"/>
        <w:right w:val="none" w:sz="0" w:space="0" w:color="auto"/>
      </w:divBdr>
    </w:div>
    <w:div w:id="1731537048">
      <w:bodyDiv w:val="1"/>
      <w:marLeft w:val="0"/>
      <w:marRight w:val="0"/>
      <w:marTop w:val="0"/>
      <w:marBottom w:val="0"/>
      <w:divBdr>
        <w:top w:val="none" w:sz="0" w:space="0" w:color="auto"/>
        <w:left w:val="none" w:sz="0" w:space="0" w:color="auto"/>
        <w:bottom w:val="none" w:sz="0" w:space="0" w:color="auto"/>
        <w:right w:val="none" w:sz="0" w:space="0" w:color="auto"/>
      </w:divBdr>
    </w:div>
    <w:div w:id="20089718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0" Type="http://schemas.openxmlformats.org/officeDocument/2006/relationships/image" Target="media/image71.png"/><Relationship Id="rId85" Type="http://schemas.openxmlformats.org/officeDocument/2006/relationships/image" Target="media/image76.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glossaryDocument" Target="glossary/document.xml"/><Relationship Id="rId4" Type="http://schemas.openxmlformats.org/officeDocument/2006/relationships/settings" Target="settings.xml"/><Relationship Id="rId9" Type="http://schemas.microsoft.com/office/2011/relationships/commentsExtended" Target="commentsExtended.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theme" Target="theme/theme1.xml"/><Relationship Id="rId8" Type="http://schemas.openxmlformats.org/officeDocument/2006/relationships/comments" Target="comments.xm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microsoft.com/office/2011/relationships/people" Target="peop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66BDA9A46A7D4187A2323DCF49D62C68"/>
        <w:category>
          <w:name w:val="General"/>
          <w:gallery w:val="placeholder"/>
        </w:category>
        <w:types>
          <w:type w:val="bbPlcHdr"/>
        </w:types>
        <w:behaviors>
          <w:behavior w:val="content"/>
        </w:behaviors>
        <w:guid w:val="{8B0260B7-9952-4C76-A9D7-2F8E6BAD15DC}"/>
      </w:docPartPr>
      <w:docPartBody>
        <w:p w:rsidR="00F67DD9" w:rsidRDefault="008D0B7D" w:rsidP="008D0B7D">
          <w:pPr>
            <w:pStyle w:val="66BDA9A46A7D4187A2323DCF49D62C68"/>
          </w:pPr>
          <w:r>
            <w:rPr>
              <w:rFonts w:asciiTheme="majorHAnsi" w:eastAsiaTheme="majorEastAsia" w:hAnsiTheme="majorHAnsi" w:cstheme="majorBidi"/>
              <w:caps/>
              <w:color w:val="5B9BD5" w:themeColor="accent1"/>
              <w:sz w:val="80"/>
              <w:szCs w:val="80"/>
            </w:rPr>
            <w:t>[Document title]</w:t>
          </w:r>
        </w:p>
      </w:docPartBody>
    </w:docPart>
    <w:docPart>
      <w:docPartPr>
        <w:name w:val="470F2F2F08DA49CC874326BBDE39B74E"/>
        <w:category>
          <w:name w:val="General"/>
          <w:gallery w:val="placeholder"/>
        </w:category>
        <w:types>
          <w:type w:val="bbPlcHdr"/>
        </w:types>
        <w:behaviors>
          <w:behavior w:val="content"/>
        </w:behaviors>
        <w:guid w:val="{243BEE48-40ED-4C78-9AF2-3CB85293265F}"/>
      </w:docPartPr>
      <w:docPartBody>
        <w:p w:rsidR="00F67DD9" w:rsidRDefault="008D0B7D" w:rsidP="008D0B7D">
          <w:pPr>
            <w:pStyle w:val="470F2F2F08DA49CC874326BBDE39B74E"/>
          </w:pPr>
          <w:r>
            <w:rPr>
              <w:color w:val="5B9BD5"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Microsoft Uighur">
    <w:panose1 w:val="02000000000000000000"/>
    <w:charset w:val="00"/>
    <w:family w:val="auto"/>
    <w:pitch w:val="variable"/>
    <w:sig w:usb0="80002023" w:usb1="80000002" w:usb2="00000008" w:usb3="00000000" w:csb0="00000041" w:csb1="00000000"/>
  </w:font>
  <w:font w:name="Calibri Light">
    <w:panose1 w:val="020F0302020204030204"/>
    <w:charset w:val="00"/>
    <w:family w:val="swiss"/>
    <w:pitch w:val="variable"/>
    <w:sig w:usb0="E0002AFF" w:usb1="C000247B"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D0B7D"/>
    <w:rsid w:val="00397E4A"/>
    <w:rsid w:val="004D0F79"/>
    <w:rsid w:val="005C69D0"/>
    <w:rsid w:val="006E09A6"/>
    <w:rsid w:val="008D0B7D"/>
    <w:rsid w:val="009241A2"/>
    <w:rsid w:val="00F4294A"/>
    <w:rsid w:val="00F67DD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等线"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66BDA9A46A7D4187A2323DCF49D62C68">
    <w:name w:val="66BDA9A46A7D4187A2323DCF49D62C68"/>
    <w:rsid w:val="008D0B7D"/>
  </w:style>
  <w:style w:type="paragraph" w:customStyle="1" w:styleId="470F2F2F08DA49CC874326BBDE39B74E">
    <w:name w:val="470F2F2F08DA49CC874326BBDE39B74E"/>
    <w:rsid w:val="008D0B7D"/>
  </w:style>
  <w:style w:type="paragraph" w:customStyle="1" w:styleId="F9509387E1FF48BB80E78074BD6853C5">
    <w:name w:val="F9509387E1FF48BB80E78074BD6853C5"/>
    <w:rsid w:val="008D0B7D"/>
  </w:style>
  <w:style w:type="paragraph" w:customStyle="1" w:styleId="C993F919185949108340C734C725384A">
    <w:name w:val="C993F919185949108340C734C725384A"/>
    <w:rsid w:val="008D0B7D"/>
  </w:style>
  <w:style w:type="paragraph" w:customStyle="1" w:styleId="B15257EFAF11479DA437CFF59C2E7889">
    <w:name w:val="B15257EFAF11479DA437CFF59C2E7889"/>
    <w:rsid w:val="008D0B7D"/>
  </w:style>
  <w:style w:type="paragraph" w:customStyle="1" w:styleId="6816EE454646424DAADF1B5B09422BAF">
    <w:name w:val="6816EE454646424DAADF1B5B09422BAF"/>
    <w:rsid w:val="008D0B7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AE6F8EB-CE21-415B-8322-151D154579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2492</TotalTime>
  <Pages>45</Pages>
  <Words>3078</Words>
  <Characters>17550</Characters>
  <Application>Microsoft Office Word</Application>
  <DocSecurity>0</DocSecurity>
  <Lines>146</Lines>
  <Paragraphs>41</Paragraphs>
  <ScaleCrop>false</ScaleCrop>
  <HeadingPairs>
    <vt:vector size="2" baseType="variant">
      <vt:variant>
        <vt:lpstr>Title</vt:lpstr>
      </vt:variant>
      <vt:variant>
        <vt:i4>1</vt:i4>
      </vt:variant>
    </vt:vector>
  </HeadingPairs>
  <TitlesOfParts>
    <vt:vector size="1" baseType="lpstr">
      <vt:lpstr>Capstone Proposal</vt:lpstr>
    </vt:vector>
  </TitlesOfParts>
  <Company/>
  <LinksUpToDate>false</LinksUpToDate>
  <CharactersWithSpaces>20587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Capstone Proposal</dc:title>
  <dc:subject>Bug Tracking System</dc:subject>
  <dc:creator>ChiKin Lee</dc:creator>
  <cp:keywords/>
  <dc:description/>
  <cp:lastModifiedBy>ChiKin Lee</cp:lastModifiedBy>
  <cp:revision>43</cp:revision>
  <dcterms:created xsi:type="dcterms:W3CDTF">2017-02-05T22:21:00Z</dcterms:created>
  <dcterms:modified xsi:type="dcterms:W3CDTF">2017-03-31T04:48:00Z</dcterms:modified>
</cp:coreProperties>
</file>